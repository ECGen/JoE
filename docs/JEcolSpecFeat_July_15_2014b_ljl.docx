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people.xml" ContentType="application/vnd.openxmlformats-officedocument.wordprocessingml.people+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customXml/itemProps1.xml" ContentType="application/vnd.openxmlformats-officedocument.customXmlProperties+xml"/>
  <Override PartName="/word/document.xml" ContentType="application/vnd.openxmlformats-officedocument.wordprocessingml.document.main+xml"/>
  <Override PartName="/word/commentsExtended.xml" ContentType="application/vnd.openxmlformats-officedocument.wordprocessingml.commentsExtended+xml"/>
  <Default Extension="pdf" ContentType="application/pdf"/>
  <Override PartName="/word/comments.xml" ContentType="application/vnd.openxmlformats-officedocument.wordprocessingml.comments+xml"/>
  <Override PartName="/word/settings.xml" ContentType="application/vnd.openxmlformats-officedocument.wordprocessingml.settings+xml"/>
  <Default Extension="rels" ContentType="application/vnd.openxmlformats-package.relationships+xml"/>
  <Default Extension="bin" ContentType="application/vnd.openxmlformats-officedocument.wordprocessingml.printerSettings"/>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0A8E" w:rsidRPr="00477513" w:rsidRDefault="002E0A8E" w:rsidP="00F46E48">
      <w:pPr>
        <w:spacing w:line="480" w:lineRule="auto"/>
        <w:rPr>
          <w:b/>
          <w:sz w:val="28"/>
          <w:szCs w:val="28"/>
        </w:rPr>
      </w:pPr>
      <w:commentRangeStart w:id="0"/>
      <w:r w:rsidRPr="00477513">
        <w:rPr>
          <w:b/>
        </w:rPr>
        <w:t>Correlated communitie</w:t>
      </w:r>
      <w:r w:rsidR="00477513">
        <w:rPr>
          <w:b/>
        </w:rPr>
        <w:t>s from microbes to arthropods: t</w:t>
      </w:r>
      <w:r w:rsidRPr="00477513">
        <w:rPr>
          <w:b/>
        </w:rPr>
        <w:t xml:space="preserve">ree genotype mediates the </w:t>
      </w:r>
      <w:r w:rsidR="00477513">
        <w:rPr>
          <w:b/>
        </w:rPr>
        <w:t>structure of covariance among</w:t>
      </w:r>
      <w:r w:rsidRPr="00477513">
        <w:rPr>
          <w:b/>
        </w:rPr>
        <w:t xml:space="preserve"> functionally and taxonomically divergent communities</w:t>
      </w:r>
      <w:commentRangeEnd w:id="0"/>
      <w:r w:rsidR="00547ED5">
        <w:rPr>
          <w:rStyle w:val="CommentReference"/>
          <w:vanish/>
        </w:rPr>
        <w:commentReference w:id="0"/>
      </w:r>
    </w:p>
    <w:p w:rsidR="00A80503" w:rsidRPr="00477513" w:rsidRDefault="00A80503" w:rsidP="00F46E48">
      <w:pPr>
        <w:spacing w:line="480" w:lineRule="auto"/>
        <w:rPr>
          <w:b/>
          <w:sz w:val="28"/>
          <w:szCs w:val="28"/>
        </w:rPr>
      </w:pPr>
    </w:p>
    <w:p w:rsidR="009362AF" w:rsidRPr="00477513" w:rsidRDefault="009362AF" w:rsidP="00F46E48">
      <w:pPr>
        <w:spacing w:line="480" w:lineRule="auto"/>
      </w:pPr>
      <w:commentRangeStart w:id="1"/>
      <w:r w:rsidRPr="00477513">
        <w:t>L.J. Lamit</w:t>
      </w:r>
      <w:r w:rsidR="00C06169" w:rsidRPr="00C06169">
        <w:rPr>
          <w:vertAlign w:val="superscript"/>
        </w:rPr>
        <w:t>1</w:t>
      </w:r>
      <w:r w:rsidRPr="00477513">
        <w:t>,</w:t>
      </w:r>
      <w:r w:rsidR="00187502" w:rsidRPr="00477513">
        <w:t xml:space="preserve"> </w:t>
      </w:r>
      <w:r w:rsidR="004E2153" w:rsidRPr="00477513">
        <w:t>P.E. Busby</w:t>
      </w:r>
      <w:r w:rsidR="004864E1">
        <w:rPr>
          <w:vertAlign w:val="superscript"/>
        </w:rPr>
        <w:t>2</w:t>
      </w:r>
      <w:r w:rsidR="004E2153" w:rsidRPr="00477513">
        <w:t xml:space="preserve">, </w:t>
      </w:r>
      <w:r w:rsidR="00187502" w:rsidRPr="00477513">
        <w:t>M.K. Lau</w:t>
      </w:r>
      <w:r w:rsidR="004864E1">
        <w:rPr>
          <w:vertAlign w:val="superscript"/>
        </w:rPr>
        <w:t>3</w:t>
      </w:r>
      <w:r w:rsidR="00187502" w:rsidRPr="00477513">
        <w:t>, Z. Compson</w:t>
      </w:r>
      <w:r w:rsidR="004864E1">
        <w:rPr>
          <w:vertAlign w:val="superscript"/>
        </w:rPr>
        <w:t>4</w:t>
      </w:r>
      <w:r w:rsidR="00187502" w:rsidRPr="00477513">
        <w:t>, T</w:t>
      </w:r>
      <w:r w:rsidR="002E6A97" w:rsidRPr="00477513">
        <w:t xml:space="preserve">odd </w:t>
      </w:r>
      <w:r w:rsidR="000E3A70" w:rsidRPr="00477513">
        <w:t>Wojtowicz</w:t>
      </w:r>
      <w:r w:rsidR="004864E1">
        <w:rPr>
          <w:vertAlign w:val="superscript"/>
        </w:rPr>
        <w:t>4</w:t>
      </w:r>
      <w:r w:rsidR="00187502" w:rsidRPr="00477513">
        <w:t>, A.R. Keith</w:t>
      </w:r>
      <w:r w:rsidR="004864E1">
        <w:rPr>
          <w:vertAlign w:val="superscript"/>
        </w:rPr>
        <w:t>4</w:t>
      </w:r>
      <w:r w:rsidR="00187502" w:rsidRPr="00477513">
        <w:t>,</w:t>
      </w:r>
      <w:r w:rsidR="00D96CE0" w:rsidRPr="00477513">
        <w:t xml:space="preserve"> M. Zinkgraf</w:t>
      </w:r>
      <w:r w:rsidR="004864E1">
        <w:rPr>
          <w:vertAlign w:val="superscript"/>
        </w:rPr>
        <w:t>5</w:t>
      </w:r>
      <w:r w:rsidR="00D96CE0" w:rsidRPr="00477513">
        <w:t>,</w:t>
      </w:r>
      <w:r w:rsidR="008C7D94" w:rsidRPr="00477513">
        <w:t xml:space="preserve"> </w:t>
      </w:r>
      <w:r w:rsidR="00187502" w:rsidRPr="00477513">
        <w:t>J. Schweitzer</w:t>
      </w:r>
      <w:r w:rsidR="004864E1">
        <w:rPr>
          <w:vertAlign w:val="superscript"/>
        </w:rPr>
        <w:t>6</w:t>
      </w:r>
      <w:r w:rsidR="00187502" w:rsidRPr="00477513">
        <w:t xml:space="preserve">, </w:t>
      </w:r>
      <w:r w:rsidR="003926BC" w:rsidRPr="00477513">
        <w:t>C.A. Gehring</w:t>
      </w:r>
      <w:r w:rsidR="004864E1">
        <w:rPr>
          <w:vertAlign w:val="superscript"/>
        </w:rPr>
        <w:t>4</w:t>
      </w:r>
      <w:r w:rsidR="00DA478E" w:rsidRPr="00477513">
        <w:t xml:space="preserve">, </w:t>
      </w:r>
      <w:r w:rsidR="003926BC" w:rsidRPr="00477513">
        <w:t>S. Shuster</w:t>
      </w:r>
      <w:r w:rsidR="004864E1">
        <w:rPr>
          <w:vertAlign w:val="superscript"/>
        </w:rPr>
        <w:t>4</w:t>
      </w:r>
      <w:r w:rsidR="003926BC" w:rsidRPr="00477513">
        <w:t xml:space="preserve">, </w:t>
      </w:r>
      <w:r w:rsidRPr="00477513">
        <w:t>T.G. Whitham</w:t>
      </w:r>
      <w:commentRangeEnd w:id="1"/>
      <w:r w:rsidR="00231BCA">
        <w:rPr>
          <w:rStyle w:val="CommentReference"/>
          <w:vanish/>
        </w:rPr>
        <w:commentReference w:id="1"/>
      </w:r>
      <w:r w:rsidR="004864E1">
        <w:rPr>
          <w:vertAlign w:val="superscript"/>
        </w:rPr>
        <w:t>4</w:t>
      </w:r>
    </w:p>
    <w:p w:rsidR="00C06169" w:rsidRDefault="00C06169" w:rsidP="00F46E48">
      <w:pPr>
        <w:spacing w:line="480" w:lineRule="auto"/>
      </w:pPr>
    </w:p>
    <w:p w:rsidR="00440228" w:rsidRDefault="00C06169" w:rsidP="00F46E48">
      <w:pPr>
        <w:spacing w:line="480" w:lineRule="auto"/>
        <w:rPr>
          <w:bCs/>
        </w:rPr>
      </w:pPr>
      <w:proofErr w:type="gramStart"/>
      <w:r w:rsidRPr="00C06169">
        <w:rPr>
          <w:vertAlign w:val="superscript"/>
        </w:rPr>
        <w:t>1</w:t>
      </w:r>
      <w:r w:rsidRPr="00676441">
        <w:rPr>
          <w:bCs/>
        </w:rPr>
        <w:t>Michigan Technological University</w:t>
      </w:r>
      <w:r>
        <w:rPr>
          <w:b/>
          <w:bCs/>
        </w:rPr>
        <w:t xml:space="preserve">, </w:t>
      </w:r>
      <w:r w:rsidRPr="00676441">
        <w:rPr>
          <w:bCs/>
        </w:rPr>
        <w:t>School of Forest Resources and Environmental Science</w:t>
      </w:r>
      <w:r>
        <w:rPr>
          <w:bCs/>
        </w:rPr>
        <w:t>,</w:t>
      </w:r>
      <w:r>
        <w:rPr>
          <w:b/>
          <w:bCs/>
        </w:rPr>
        <w:t xml:space="preserve"> </w:t>
      </w:r>
      <w:r w:rsidRPr="00676441">
        <w:rPr>
          <w:bCs/>
        </w:rPr>
        <w:t>1400 Townsend Dr.</w:t>
      </w:r>
      <w:r>
        <w:rPr>
          <w:bCs/>
        </w:rPr>
        <w:t>,</w:t>
      </w:r>
      <w:r w:rsidRPr="00676441">
        <w:rPr>
          <w:bCs/>
        </w:rPr>
        <w:t xml:space="preserve"> Houghton, MI 49931-1295</w:t>
      </w:r>
      <w:r>
        <w:rPr>
          <w:bCs/>
        </w:rPr>
        <w:t>.</w:t>
      </w:r>
      <w:proofErr w:type="gramEnd"/>
    </w:p>
    <w:p w:rsidR="00C06169" w:rsidRDefault="00C06169" w:rsidP="00F46E48">
      <w:pPr>
        <w:spacing w:line="480" w:lineRule="auto"/>
      </w:pPr>
    </w:p>
    <w:p w:rsidR="00547ED5" w:rsidRDefault="00C06169" w:rsidP="00F46E48">
      <w:pPr>
        <w:spacing w:line="480" w:lineRule="auto"/>
        <w:rPr>
          <w:bCs/>
        </w:rPr>
      </w:pPr>
      <w:r>
        <w:rPr>
          <w:vertAlign w:val="superscript"/>
        </w:rPr>
        <w:t>2</w:t>
      </w:r>
      <w:r>
        <w:rPr>
          <w:bCs/>
        </w:rPr>
        <w:t>Posy</w:t>
      </w:r>
      <w:r w:rsidR="008525F7">
        <w:rPr>
          <w:bCs/>
        </w:rPr>
        <w:t>’s</w:t>
      </w:r>
      <w:r>
        <w:rPr>
          <w:bCs/>
        </w:rPr>
        <w:t xml:space="preserve"> address</w:t>
      </w:r>
    </w:p>
    <w:p w:rsidR="00C06169" w:rsidRDefault="00C06169" w:rsidP="00F46E48">
      <w:pPr>
        <w:spacing w:line="480" w:lineRule="auto"/>
      </w:pPr>
    </w:p>
    <w:p w:rsidR="00440228" w:rsidRDefault="00C06169" w:rsidP="00C06169">
      <w:pPr>
        <w:spacing w:line="480" w:lineRule="auto"/>
        <w:rPr>
          <w:bCs/>
        </w:rPr>
      </w:pPr>
      <w:r>
        <w:rPr>
          <w:vertAlign w:val="superscript"/>
        </w:rPr>
        <w:t>3</w:t>
      </w:r>
      <w:r>
        <w:rPr>
          <w:bCs/>
        </w:rPr>
        <w:t>Matt Lau’s address</w:t>
      </w:r>
    </w:p>
    <w:p w:rsidR="00C06169" w:rsidRDefault="00C06169" w:rsidP="00C06169">
      <w:pPr>
        <w:spacing w:line="480" w:lineRule="auto"/>
        <w:rPr>
          <w:bCs/>
        </w:rPr>
      </w:pPr>
    </w:p>
    <w:p w:rsidR="00440228" w:rsidRDefault="004864E1" w:rsidP="00C06169">
      <w:pPr>
        <w:spacing w:line="480" w:lineRule="auto"/>
        <w:rPr>
          <w:bCs/>
        </w:rPr>
      </w:pPr>
      <w:r>
        <w:rPr>
          <w:vertAlign w:val="superscript"/>
        </w:rPr>
        <w:t>4</w:t>
      </w:r>
      <w:r w:rsidR="00C06169" w:rsidRPr="0041257A">
        <w:rPr>
          <w:bCs/>
        </w:rPr>
        <w:t>Department of Biological Sciences and Merriam-Powell Center for Environmental Research, Northern Arizona University, Flagstaff, AZ 86011.</w:t>
      </w:r>
    </w:p>
    <w:p w:rsidR="00C06169" w:rsidRPr="0041257A" w:rsidRDefault="00C06169" w:rsidP="00C06169">
      <w:pPr>
        <w:spacing w:line="480" w:lineRule="auto"/>
        <w:rPr>
          <w:bCs/>
        </w:rPr>
      </w:pPr>
    </w:p>
    <w:p w:rsidR="00440228" w:rsidRDefault="004864E1" w:rsidP="004864E1">
      <w:pPr>
        <w:spacing w:line="480" w:lineRule="auto"/>
        <w:rPr>
          <w:bCs/>
        </w:rPr>
      </w:pPr>
      <w:r>
        <w:rPr>
          <w:vertAlign w:val="superscript"/>
        </w:rPr>
        <w:t>4</w:t>
      </w:r>
      <w:r>
        <w:rPr>
          <w:bCs/>
        </w:rPr>
        <w:t>Zink</w:t>
      </w:r>
      <w:r w:rsidR="008525F7">
        <w:rPr>
          <w:bCs/>
        </w:rPr>
        <w:t>’</w:t>
      </w:r>
      <w:r>
        <w:rPr>
          <w:bCs/>
        </w:rPr>
        <w:t>s address</w:t>
      </w:r>
    </w:p>
    <w:p w:rsidR="004864E1" w:rsidRDefault="004864E1" w:rsidP="004864E1">
      <w:pPr>
        <w:spacing w:line="480" w:lineRule="auto"/>
      </w:pPr>
    </w:p>
    <w:p w:rsidR="004864E1" w:rsidRDefault="004864E1" w:rsidP="004864E1">
      <w:pPr>
        <w:spacing w:line="480" w:lineRule="auto"/>
      </w:pPr>
      <w:proofErr w:type="gramStart"/>
      <w:r>
        <w:rPr>
          <w:vertAlign w:val="superscript"/>
        </w:rPr>
        <w:t>5</w:t>
      </w:r>
      <w:r>
        <w:rPr>
          <w:bCs/>
        </w:rPr>
        <w:t>Jen’s</w:t>
      </w:r>
      <w:proofErr w:type="gramEnd"/>
    </w:p>
    <w:p w:rsidR="00C06169" w:rsidRPr="0041257A" w:rsidRDefault="00C06169" w:rsidP="00C06169">
      <w:pPr>
        <w:widowControl w:val="0"/>
        <w:tabs>
          <w:tab w:val="left" w:pos="504"/>
        </w:tabs>
        <w:suppressAutoHyphens/>
        <w:spacing w:line="480" w:lineRule="auto"/>
      </w:pPr>
    </w:p>
    <w:p w:rsidR="00C06169" w:rsidRPr="0041257A" w:rsidRDefault="00C06169" w:rsidP="00C06169">
      <w:pPr>
        <w:widowControl w:val="0"/>
        <w:tabs>
          <w:tab w:val="left" w:pos="504"/>
        </w:tabs>
        <w:suppressAutoHyphens/>
        <w:spacing w:line="480" w:lineRule="auto"/>
        <w:rPr>
          <w:bCs/>
        </w:rPr>
      </w:pPr>
      <w:r w:rsidRPr="0041257A">
        <w:rPr>
          <w:b/>
          <w:bCs/>
        </w:rPr>
        <w:t>Corresponding author</w:t>
      </w:r>
      <w:r>
        <w:rPr>
          <w:bCs/>
        </w:rPr>
        <w:t xml:space="preserve">: L.J. </w:t>
      </w:r>
      <w:proofErr w:type="spellStart"/>
      <w:r>
        <w:rPr>
          <w:bCs/>
        </w:rPr>
        <w:t>Lamit</w:t>
      </w:r>
      <w:proofErr w:type="spellEnd"/>
      <w:r>
        <w:rPr>
          <w:bCs/>
        </w:rPr>
        <w:t>.</w:t>
      </w:r>
      <w:r w:rsidRPr="0041257A">
        <w:rPr>
          <w:bCs/>
        </w:rPr>
        <w:t xml:space="preserve"> E-mail: </w:t>
      </w:r>
      <w:r>
        <w:rPr>
          <w:bCs/>
        </w:rPr>
        <w:t>ljlamit@mtu.edu</w:t>
      </w:r>
      <w:r w:rsidRPr="0041257A">
        <w:rPr>
          <w:bCs/>
        </w:rPr>
        <w:t>,</w:t>
      </w:r>
      <w:r>
        <w:rPr>
          <w:bCs/>
        </w:rPr>
        <w:t xml:space="preserve"> Phone: (906</w:t>
      </w:r>
      <w:r w:rsidRPr="0041257A">
        <w:rPr>
          <w:bCs/>
        </w:rPr>
        <w:t xml:space="preserve">) </w:t>
      </w:r>
      <w:r>
        <w:rPr>
          <w:bCs/>
        </w:rPr>
        <w:t>482-6304 x 34.</w:t>
      </w:r>
    </w:p>
    <w:p w:rsidR="009362AF" w:rsidRPr="00477513" w:rsidRDefault="009362AF" w:rsidP="00F46E48">
      <w:pPr>
        <w:spacing w:line="480" w:lineRule="auto"/>
      </w:pPr>
    </w:p>
    <w:p w:rsidR="00C65509" w:rsidRPr="00477513" w:rsidRDefault="009362AF" w:rsidP="00C65509">
      <w:pPr>
        <w:spacing w:line="480" w:lineRule="auto"/>
      </w:pPr>
      <w:r w:rsidRPr="00477513">
        <w:br w:type="page"/>
      </w:r>
      <w:commentRangeStart w:id="2"/>
      <w:r w:rsidR="00DD59CB" w:rsidRPr="00477513">
        <w:t>Summary</w:t>
      </w:r>
      <w:commentRangeEnd w:id="2"/>
      <w:r w:rsidR="000644EC">
        <w:rPr>
          <w:rStyle w:val="CommentReference"/>
          <w:vanish/>
        </w:rPr>
        <w:commentReference w:id="2"/>
      </w:r>
    </w:p>
    <w:p w:rsidR="00B44BD5" w:rsidRPr="00477513" w:rsidRDefault="00C65509" w:rsidP="00B44BD5">
      <w:pPr>
        <w:spacing w:line="480" w:lineRule="auto"/>
        <w:ind w:left="270" w:hanging="270"/>
      </w:pPr>
      <w:r w:rsidRPr="00477513">
        <w:t xml:space="preserve">1. </w:t>
      </w:r>
      <w:r w:rsidR="004C2E40" w:rsidRPr="00477513">
        <w:t>T</w:t>
      </w:r>
      <w:r w:rsidR="00874B16" w:rsidRPr="00477513">
        <w:t xml:space="preserve">he </w:t>
      </w:r>
      <w:r w:rsidR="00526676" w:rsidRPr="00477513">
        <w:t>importance</w:t>
      </w:r>
      <w:r w:rsidR="002F7B64" w:rsidRPr="00477513">
        <w:t xml:space="preserve"> of</w:t>
      </w:r>
      <w:r w:rsidR="00874B16" w:rsidRPr="00477513">
        <w:t xml:space="preserve"> </w:t>
      </w:r>
      <w:r w:rsidR="00DD59CB" w:rsidRPr="00477513">
        <w:t xml:space="preserve">plant </w:t>
      </w:r>
      <w:r w:rsidR="00874B16" w:rsidRPr="00477513">
        <w:t xml:space="preserve">genetics in structuring </w:t>
      </w:r>
      <w:r w:rsidR="004C2E40" w:rsidRPr="00477513">
        <w:t xml:space="preserve">associated </w:t>
      </w:r>
      <w:r w:rsidR="00874B16" w:rsidRPr="00477513">
        <w:t>communities</w:t>
      </w:r>
      <w:r w:rsidR="004C2E40" w:rsidRPr="00477513">
        <w:t xml:space="preserve"> has been widely demonstrated</w:t>
      </w:r>
      <w:r w:rsidR="00874B16" w:rsidRPr="00477513">
        <w:t xml:space="preserve">. However, </w:t>
      </w:r>
      <w:r w:rsidR="004C2E40" w:rsidRPr="00477513">
        <w:t>community genetics</w:t>
      </w:r>
      <w:r w:rsidR="00874B16" w:rsidRPr="00477513">
        <w:t xml:space="preserve"> studies have focused </w:t>
      </w:r>
      <w:r w:rsidR="002F7B64" w:rsidRPr="00477513">
        <w:t xml:space="preserve">narrowly on specific communities (e.g., </w:t>
      </w:r>
      <w:r w:rsidR="00F92A01" w:rsidRPr="00477513">
        <w:t xml:space="preserve">foliar </w:t>
      </w:r>
      <w:r w:rsidR="002F7B64" w:rsidRPr="00477513">
        <w:t>arthropods)</w:t>
      </w:r>
      <w:r w:rsidR="00B809F8" w:rsidRPr="00477513">
        <w:t xml:space="preserve">, limiting our understanding of how </w:t>
      </w:r>
      <w:r w:rsidR="005A41AC" w:rsidRPr="00477513">
        <w:t>the ecological and evolutionary dynamics of one community may be constrained or modulated by its underlying genetic connection to another community</w:t>
      </w:r>
      <w:r w:rsidR="00526676" w:rsidRPr="00477513">
        <w:t>.</w:t>
      </w:r>
    </w:p>
    <w:p w:rsidR="00C65509" w:rsidRPr="00477513" w:rsidRDefault="00C65509" w:rsidP="00B44BD5">
      <w:pPr>
        <w:spacing w:line="480" w:lineRule="auto"/>
        <w:ind w:left="270" w:hanging="270"/>
      </w:pPr>
      <w:r w:rsidRPr="00477513">
        <w:t xml:space="preserve">2. </w:t>
      </w:r>
      <w:r w:rsidR="002F7B64" w:rsidRPr="00477513">
        <w:t xml:space="preserve">Using data </w:t>
      </w:r>
      <w:r w:rsidR="00874B16" w:rsidRPr="00477513">
        <w:t>from</w:t>
      </w:r>
      <w:r w:rsidR="004C2E40" w:rsidRPr="00477513">
        <w:t xml:space="preserve"> multiple studies </w:t>
      </w:r>
      <w:r w:rsidR="002F7B64" w:rsidRPr="00477513">
        <w:t>conducted within</w:t>
      </w:r>
      <w:r w:rsidR="00874B16" w:rsidRPr="00477513">
        <w:t xml:space="preserve"> a single common garden</w:t>
      </w:r>
      <w:r w:rsidR="004C2E40" w:rsidRPr="00477513">
        <w:t>,</w:t>
      </w:r>
      <w:r w:rsidR="0028346D" w:rsidRPr="00477513">
        <w:t xml:space="preserve"> </w:t>
      </w:r>
      <w:r w:rsidR="004C2E40" w:rsidRPr="00477513">
        <w:t>we</w:t>
      </w:r>
      <w:r w:rsidR="001E36CB" w:rsidRPr="00477513">
        <w:t xml:space="preserve"> </w:t>
      </w:r>
      <w:r w:rsidR="002F7B64" w:rsidRPr="00477513">
        <w:t>tested</w:t>
      </w:r>
      <w:r w:rsidR="00874B16" w:rsidRPr="00477513">
        <w:t xml:space="preserve"> </w:t>
      </w:r>
      <w:r w:rsidR="00BA182A" w:rsidRPr="00477513">
        <w:t xml:space="preserve">for </w:t>
      </w:r>
      <w:r w:rsidR="00874B16" w:rsidRPr="00477513">
        <w:t xml:space="preserve">genetic </w:t>
      </w:r>
      <w:proofErr w:type="spellStart"/>
      <w:r w:rsidR="00874B16" w:rsidRPr="00477513">
        <w:t>covariation</w:t>
      </w:r>
      <w:proofErr w:type="spellEnd"/>
      <w:r w:rsidR="00874B16" w:rsidRPr="00477513">
        <w:t xml:space="preserve"> among </w:t>
      </w:r>
      <w:r w:rsidR="002A208B" w:rsidRPr="00477513">
        <w:t>divergent</w:t>
      </w:r>
      <w:r w:rsidR="00854327" w:rsidRPr="00477513">
        <w:t>, often taxonomically distinct</w:t>
      </w:r>
      <w:r w:rsidR="00BB3845" w:rsidRPr="00477513">
        <w:t xml:space="preserve"> </w:t>
      </w:r>
      <w:r w:rsidR="00874B16" w:rsidRPr="00477513">
        <w:t xml:space="preserve">communities </w:t>
      </w:r>
      <w:r w:rsidR="00BB3845" w:rsidRPr="00477513">
        <w:t>(</w:t>
      </w:r>
      <w:r w:rsidR="00CF4E41" w:rsidRPr="00477513">
        <w:t xml:space="preserve">e.g., </w:t>
      </w:r>
      <w:proofErr w:type="spellStart"/>
      <w:r w:rsidR="005A41AC" w:rsidRPr="00477513">
        <w:t>endophytes</w:t>
      </w:r>
      <w:proofErr w:type="spellEnd"/>
      <w:r w:rsidR="005A41AC" w:rsidRPr="00477513">
        <w:t xml:space="preserve">, pathogens, </w:t>
      </w:r>
      <w:r w:rsidR="00854327" w:rsidRPr="00477513">
        <w:t xml:space="preserve">lichens, </w:t>
      </w:r>
      <w:r w:rsidR="00CF4E41" w:rsidRPr="00477513">
        <w:t>arthropods</w:t>
      </w:r>
      <w:r w:rsidR="002F7B64" w:rsidRPr="00477513">
        <w:t>)</w:t>
      </w:r>
      <w:r w:rsidR="00874B16" w:rsidRPr="00477513">
        <w:t xml:space="preserve"> associated with</w:t>
      </w:r>
      <w:r w:rsidR="00BA182A" w:rsidRPr="00477513">
        <w:t xml:space="preserve"> replicated genotypes of</w:t>
      </w:r>
      <w:r w:rsidR="00874B16" w:rsidRPr="00477513">
        <w:t xml:space="preserve"> </w:t>
      </w:r>
      <w:proofErr w:type="spellStart"/>
      <w:r w:rsidR="00874B16" w:rsidRPr="00477513">
        <w:rPr>
          <w:i/>
        </w:rPr>
        <w:t>Populus</w:t>
      </w:r>
      <w:proofErr w:type="spellEnd"/>
      <w:r w:rsidR="00874B16" w:rsidRPr="00477513">
        <w:rPr>
          <w:i/>
        </w:rPr>
        <w:t xml:space="preserve"> </w:t>
      </w:r>
      <w:proofErr w:type="spellStart"/>
      <w:r w:rsidR="00874B16" w:rsidRPr="00477513">
        <w:rPr>
          <w:i/>
        </w:rPr>
        <w:t>angustifolia</w:t>
      </w:r>
      <w:proofErr w:type="spellEnd"/>
      <w:r w:rsidR="00874B16" w:rsidRPr="00477513">
        <w:t xml:space="preserve">. </w:t>
      </w:r>
      <w:r w:rsidR="001E36CB" w:rsidRPr="00477513">
        <w:t>Next, we evaluated</w:t>
      </w:r>
      <w:r w:rsidR="002F7B64" w:rsidRPr="00477513">
        <w:t xml:space="preserve"> whether resource similarity, </w:t>
      </w:r>
      <w:r w:rsidR="00BA182A" w:rsidRPr="00477513">
        <w:t>taxonomic</w:t>
      </w:r>
      <w:r w:rsidR="002F7B64" w:rsidRPr="00477513">
        <w:t xml:space="preserve"> similarity</w:t>
      </w:r>
      <w:r w:rsidR="005950EE" w:rsidRPr="00477513">
        <w:t>, time be between sampling communities and</w:t>
      </w:r>
      <w:r w:rsidR="002F7B64" w:rsidRPr="00477513">
        <w:t xml:space="preserve"> </w:t>
      </w:r>
      <w:r w:rsidR="009E7A74" w:rsidRPr="00477513">
        <w:t>numerically dominant</w:t>
      </w:r>
      <w:r w:rsidR="002F7B64" w:rsidRPr="00477513">
        <w:t xml:space="preserve"> species within communities </w:t>
      </w:r>
      <w:r w:rsidR="00BA182A" w:rsidRPr="00477513">
        <w:t>explained variation in</w:t>
      </w:r>
      <w:r w:rsidR="00526676" w:rsidRPr="00477513">
        <w:t xml:space="preserve"> the strength of</w:t>
      </w:r>
      <w:r w:rsidR="002F7B64" w:rsidRPr="00477513">
        <w:t xml:space="preserve"> correlations</w:t>
      </w:r>
      <w:r w:rsidR="000E3A70" w:rsidRPr="00477513">
        <w:t>.</w:t>
      </w:r>
    </w:p>
    <w:p w:rsidR="00C65509" w:rsidRPr="00477513" w:rsidRDefault="00C65509" w:rsidP="00B44BD5">
      <w:pPr>
        <w:spacing w:line="480" w:lineRule="auto"/>
        <w:ind w:left="270" w:hanging="270"/>
      </w:pPr>
      <w:r w:rsidRPr="00477513">
        <w:t xml:space="preserve">3. </w:t>
      </w:r>
      <w:r w:rsidR="00526676" w:rsidRPr="00477513">
        <w:t>Three</w:t>
      </w:r>
      <w:r w:rsidR="009E7A74" w:rsidRPr="00477513">
        <w:t xml:space="preserve"> main results emerged.</w:t>
      </w:r>
      <w:r w:rsidR="00874B16" w:rsidRPr="00477513">
        <w:t xml:space="preserve"> </w:t>
      </w:r>
      <w:r w:rsidR="005A41AC" w:rsidRPr="00477513">
        <w:t>First,</w:t>
      </w:r>
      <w:r w:rsidR="00874B16" w:rsidRPr="00477513">
        <w:t xml:space="preserve"> </w:t>
      </w:r>
      <w:r w:rsidR="005A41AC" w:rsidRPr="00477513">
        <w:t>pair-wise Mantel tests</w:t>
      </w:r>
      <w:r w:rsidR="00DA7DFC" w:rsidRPr="00477513">
        <w:t xml:space="preserve"> between communities</w:t>
      </w:r>
      <w:r w:rsidR="005A41AC" w:rsidRPr="00477513">
        <w:t xml:space="preserve"> </w:t>
      </w:r>
      <w:r w:rsidR="00422DF2" w:rsidRPr="00477513">
        <w:t>revealed moderate to strong</w:t>
      </w:r>
      <w:r w:rsidR="0029217A">
        <w:t xml:space="preserve"> (rho ≥ 0.2)</w:t>
      </w:r>
      <w:r w:rsidR="00422DF2" w:rsidRPr="00477513">
        <w:t xml:space="preserve"> genetic correlation</w:t>
      </w:r>
      <w:r w:rsidR="0029217A">
        <w:t>s</w:t>
      </w:r>
      <w:r w:rsidR="00422DF2" w:rsidRPr="00477513">
        <w:t xml:space="preserve"> </w:t>
      </w:r>
      <w:r w:rsidR="00DA7DFC" w:rsidRPr="00477513">
        <w:t>in</w:t>
      </w:r>
      <w:r w:rsidR="00422DF2" w:rsidRPr="00477513">
        <w:t xml:space="preserve"> </w:t>
      </w:r>
      <w:r w:rsidR="00DA7DFC" w:rsidRPr="00477513">
        <w:t>almost half the comparisons</w:t>
      </w:r>
      <w:r w:rsidR="00422DF2" w:rsidRPr="00477513">
        <w:t xml:space="preserve">, with nearly 30% of </w:t>
      </w:r>
      <w:r w:rsidR="00642F10">
        <w:t>tests</w:t>
      </w:r>
      <w:r w:rsidR="00422DF2" w:rsidRPr="00477513">
        <w:t xml:space="preserve"> being statistically significant </w:t>
      </w:r>
      <w:r w:rsidR="00526676" w:rsidRPr="00477513">
        <w:t>(</w:t>
      </w:r>
      <w:r w:rsidR="00526676" w:rsidRPr="00477513">
        <w:rPr>
          <w:i/>
        </w:rPr>
        <w:t>P</w:t>
      </w:r>
      <w:r w:rsidR="00E36DA1" w:rsidRPr="00477513">
        <w:t xml:space="preserve">≤0.05); </w:t>
      </w:r>
      <w:r w:rsidR="001427A0" w:rsidRPr="00477513">
        <w:t xml:space="preserve">correlations among </w:t>
      </w:r>
      <w:r w:rsidR="00E36DA1" w:rsidRPr="00477513">
        <w:t xml:space="preserve">canopy </w:t>
      </w:r>
      <w:proofErr w:type="spellStart"/>
      <w:r w:rsidR="00E36DA1" w:rsidRPr="00477513">
        <w:t>endophyte</w:t>
      </w:r>
      <w:proofErr w:type="spellEnd"/>
      <w:r w:rsidR="00E36DA1" w:rsidRPr="00477513">
        <w:t xml:space="preserve">, pathogen and arthropod </w:t>
      </w:r>
      <w:r w:rsidR="001427A0" w:rsidRPr="00477513">
        <w:t>communities</w:t>
      </w:r>
      <w:r w:rsidR="00E36DA1" w:rsidRPr="00477513">
        <w:t xml:space="preserve"> were the </w:t>
      </w:r>
      <w:r w:rsidR="001427A0" w:rsidRPr="00477513">
        <w:t>most robust</w:t>
      </w:r>
      <w:r w:rsidR="00E36DA1" w:rsidRPr="00477513">
        <w:t xml:space="preserve">. </w:t>
      </w:r>
      <w:r w:rsidR="00DD59CB" w:rsidRPr="00477513">
        <w:t>Second,</w:t>
      </w:r>
      <w:r w:rsidR="00874B16" w:rsidRPr="00477513">
        <w:t xml:space="preserve"> </w:t>
      </w:r>
      <w:r w:rsidR="00162EFB" w:rsidRPr="00477513">
        <w:t>resource similarity</w:t>
      </w:r>
      <w:r w:rsidR="005A41AC" w:rsidRPr="00477513">
        <w:t xml:space="preserve"> rather than taxonomic similarity</w:t>
      </w:r>
      <w:r w:rsidR="00FE2AE4" w:rsidRPr="00477513">
        <w:t xml:space="preserve"> or time between </w:t>
      </w:r>
      <w:proofErr w:type="gramStart"/>
      <w:r w:rsidR="00FE2AE4" w:rsidRPr="00477513">
        <w:t>community</w:t>
      </w:r>
      <w:proofErr w:type="gramEnd"/>
      <w:r w:rsidR="00FE2AE4" w:rsidRPr="00477513">
        <w:t xml:space="preserve"> sampling</w:t>
      </w:r>
      <w:r w:rsidR="005A41AC" w:rsidRPr="00477513">
        <w:t xml:space="preserve"> determined the strength of</w:t>
      </w:r>
      <w:r w:rsidR="00CF4E41" w:rsidRPr="00477513">
        <w:t xml:space="preserve"> </w:t>
      </w:r>
      <w:r w:rsidR="00547C9D" w:rsidRPr="00477513">
        <w:t>genetic correlation</w:t>
      </w:r>
      <w:r w:rsidR="005A41AC" w:rsidRPr="00477513">
        <w:t xml:space="preserve">s. </w:t>
      </w:r>
      <w:r w:rsidR="00DD59CB" w:rsidRPr="00477513">
        <w:t>Third, t</w:t>
      </w:r>
      <w:r w:rsidR="00BB3845" w:rsidRPr="00477513">
        <w:t>he</w:t>
      </w:r>
      <w:r w:rsidR="00ED78F3" w:rsidRPr="00477513">
        <w:t xml:space="preserve"> absolute</w:t>
      </w:r>
      <w:r w:rsidR="00BB3845" w:rsidRPr="00477513">
        <w:t xml:space="preserve"> </w:t>
      </w:r>
      <w:commentRangeStart w:id="3"/>
      <w:r w:rsidR="005950EE" w:rsidRPr="00477513">
        <w:t>abundances</w:t>
      </w:r>
      <w:commentRangeEnd w:id="3"/>
      <w:r w:rsidR="00613463" w:rsidRPr="00477513">
        <w:rPr>
          <w:rStyle w:val="CommentReference"/>
          <w:vanish/>
        </w:rPr>
        <w:commentReference w:id="3"/>
      </w:r>
      <w:r w:rsidR="005950EE" w:rsidRPr="00477513">
        <w:t xml:space="preserve"> </w:t>
      </w:r>
      <w:r w:rsidR="00ED78F3" w:rsidRPr="00477513">
        <w:t xml:space="preserve">of the most common species </w:t>
      </w:r>
      <w:r w:rsidR="005B6AC6">
        <w:t>drove</w:t>
      </w:r>
      <w:r w:rsidR="00ED78F3" w:rsidRPr="00477513">
        <w:t xml:space="preserve"> many of the s</w:t>
      </w:r>
      <w:r w:rsidR="003D7012">
        <w:t>tronger</w:t>
      </w:r>
      <w:r w:rsidR="00ED78F3" w:rsidRPr="00477513">
        <w:t xml:space="preserve"> correlations, </w:t>
      </w:r>
      <w:commentRangeStart w:id="4"/>
      <w:r w:rsidR="001E36CB" w:rsidRPr="00477513">
        <w:t>supporting the interacting foundation species hypothesis</w:t>
      </w:r>
      <w:r w:rsidR="005950EE" w:rsidRPr="00477513">
        <w:t>,</w:t>
      </w:r>
      <w:commentRangeEnd w:id="4"/>
      <w:r w:rsidR="00D91A98">
        <w:rPr>
          <w:rStyle w:val="CommentReference"/>
          <w:vanish/>
        </w:rPr>
        <w:commentReference w:id="4"/>
      </w:r>
      <w:r w:rsidR="005950EE" w:rsidRPr="00477513">
        <w:t xml:space="preserve"> although there were important exceptions.</w:t>
      </w:r>
      <w:r w:rsidR="00E36DA1" w:rsidRPr="00477513">
        <w:t xml:space="preserve"> </w:t>
      </w:r>
      <w:r w:rsidR="004E2153" w:rsidRPr="00477513">
        <w:t xml:space="preserve"> </w:t>
      </w:r>
    </w:p>
    <w:p w:rsidR="00BA182A" w:rsidRPr="00C6206B" w:rsidRDefault="00471E8A" w:rsidP="00CF4E41">
      <w:pPr>
        <w:spacing w:line="480" w:lineRule="auto"/>
        <w:ind w:left="270" w:hanging="270"/>
      </w:pPr>
      <w:r w:rsidRPr="00477513">
        <w:t>4</w:t>
      </w:r>
      <w:r w:rsidR="00C65509" w:rsidRPr="00477513">
        <w:t xml:space="preserve">. </w:t>
      </w:r>
      <w:commentRangeStart w:id="5"/>
      <w:commentRangeStart w:id="6"/>
      <w:r w:rsidR="00CF4E41" w:rsidRPr="00477513">
        <w:rPr>
          <w:i/>
        </w:rPr>
        <w:t>Synthesi</w:t>
      </w:r>
      <w:r w:rsidR="00CF4E41" w:rsidRPr="00477513">
        <w:t>s</w:t>
      </w:r>
      <w:commentRangeEnd w:id="5"/>
      <w:r w:rsidR="00F102F9">
        <w:rPr>
          <w:rStyle w:val="CommentReference"/>
          <w:vanish/>
        </w:rPr>
        <w:commentReference w:id="5"/>
      </w:r>
      <w:commentRangeEnd w:id="6"/>
      <w:r w:rsidR="00723B4B">
        <w:rPr>
          <w:rStyle w:val="CommentReference"/>
          <w:vanish/>
        </w:rPr>
        <w:commentReference w:id="6"/>
      </w:r>
      <w:r w:rsidR="00CF4E41" w:rsidRPr="00477513">
        <w:t xml:space="preserve">. </w:t>
      </w:r>
      <w:commentRangeStart w:id="7"/>
      <w:r w:rsidR="008E248E">
        <w:t>We show</w:t>
      </w:r>
      <w:r w:rsidR="00354770">
        <w:t xml:space="preserve"> </w:t>
      </w:r>
      <w:r w:rsidR="008E248E">
        <w:t xml:space="preserve">that </w:t>
      </w:r>
      <w:r w:rsidR="00842699">
        <w:t xml:space="preserve">in addition to </w:t>
      </w:r>
      <w:r w:rsidR="00354770">
        <w:t xml:space="preserve">communities </w:t>
      </w:r>
      <w:r w:rsidR="00842699">
        <w:t>expressing heritable variation</w:t>
      </w:r>
      <w:r w:rsidR="00CE0AC9">
        <w:t xml:space="preserve">, </w:t>
      </w:r>
      <w:r w:rsidR="00842699">
        <w:t xml:space="preserve">they also </w:t>
      </w:r>
      <w:proofErr w:type="spellStart"/>
      <w:r w:rsidR="00842699">
        <w:t>covary</w:t>
      </w:r>
      <w:proofErr w:type="spellEnd"/>
      <w:r w:rsidR="00842699">
        <w:t xml:space="preserve"> among </w:t>
      </w:r>
      <w:r w:rsidR="002C0832">
        <w:t xml:space="preserve">plant </w:t>
      </w:r>
      <w:r w:rsidR="00842699">
        <w:t>genotypes</w:t>
      </w:r>
      <w:commentRangeEnd w:id="7"/>
      <w:r w:rsidR="00842699">
        <w:rPr>
          <w:rStyle w:val="CommentReference"/>
          <w:vanish/>
        </w:rPr>
        <w:commentReference w:id="7"/>
      </w:r>
      <w:r w:rsidR="00354770">
        <w:t xml:space="preserve">. </w:t>
      </w:r>
      <w:r w:rsidR="006D627B">
        <w:t xml:space="preserve">Communities may constrain and modulate each </w:t>
      </w:r>
      <w:r w:rsidR="000E44DC">
        <w:t xml:space="preserve">other </w:t>
      </w:r>
      <w:r w:rsidR="006D627B">
        <w:t>through these genetic</w:t>
      </w:r>
      <w:r w:rsidR="000E44DC">
        <w:t xml:space="preserve"> correlations, such that </w:t>
      </w:r>
      <w:r w:rsidR="00D96B9F">
        <w:t xml:space="preserve">the ecological and evolutionary dynamics of a </w:t>
      </w:r>
      <w:r w:rsidR="004B7128">
        <w:t xml:space="preserve">diverse array of </w:t>
      </w:r>
      <w:r w:rsidR="00130C74">
        <w:t xml:space="preserve">associated </w:t>
      </w:r>
      <w:r w:rsidR="004B7128">
        <w:t>species</w:t>
      </w:r>
      <w:r w:rsidR="00D96B9F">
        <w:t xml:space="preserve"> </w:t>
      </w:r>
      <w:r w:rsidR="000E44DC">
        <w:t>is mediated by</w:t>
      </w:r>
      <w:r w:rsidR="00D96B9F">
        <w:t xml:space="preserve"> shared connections </w:t>
      </w:r>
      <w:r w:rsidR="000E44DC">
        <w:t xml:space="preserve">at </w:t>
      </w:r>
      <w:r w:rsidR="00823F3D">
        <w:t>the genetic level</w:t>
      </w:r>
      <w:r w:rsidR="00D96B9F">
        <w:t>.</w:t>
      </w:r>
      <w:r w:rsidR="003944D8">
        <w:t xml:space="preserve"> These findings have important implications for our understanding of the </w:t>
      </w:r>
      <w:r w:rsidR="002C0832">
        <w:t>relationships</w:t>
      </w:r>
      <w:r w:rsidR="003944D8">
        <w:t xml:space="preserve"> between ecological and evolutionary process, and the organization of biodiversity.</w:t>
      </w:r>
      <w:commentRangeStart w:id="8"/>
      <w:commentRangeStart w:id="9"/>
      <w:r w:rsidR="00396658" w:rsidRPr="00477513">
        <w:t xml:space="preserve"> </w:t>
      </w:r>
      <w:commentRangeEnd w:id="8"/>
      <w:commentRangeEnd w:id="9"/>
      <w:r w:rsidR="00B0469F" w:rsidRPr="00477513">
        <w:rPr>
          <w:rStyle w:val="CommentReference"/>
          <w:vanish/>
        </w:rPr>
        <w:commentReference w:id="8"/>
      </w:r>
      <w:r w:rsidR="00B14E59" w:rsidRPr="00477513">
        <w:rPr>
          <w:rStyle w:val="CommentReference"/>
          <w:vanish/>
        </w:rPr>
        <w:commentReference w:id="9"/>
      </w:r>
    </w:p>
    <w:p w:rsidR="009362AF" w:rsidRPr="00477513" w:rsidRDefault="009362AF" w:rsidP="00CF4E41">
      <w:pPr>
        <w:spacing w:line="480" w:lineRule="auto"/>
        <w:ind w:left="270" w:hanging="270"/>
      </w:pPr>
    </w:p>
    <w:p w:rsidR="00440228" w:rsidRDefault="009362AF" w:rsidP="00C91678">
      <w:pPr>
        <w:spacing w:line="480" w:lineRule="auto"/>
      </w:pPr>
      <w:r w:rsidRPr="00477513">
        <w:t xml:space="preserve">Key words: </w:t>
      </w:r>
      <w:r w:rsidR="00542151" w:rsidRPr="00477513">
        <w:t>Genetic correlations, community phenotype,</w:t>
      </w:r>
      <w:r w:rsidR="00275939">
        <w:t xml:space="preserve"> </w:t>
      </w:r>
      <w:commentRangeStart w:id="10"/>
      <w:del w:id="11" w:author="Louis J. Lamit" w:date="2014-07-11T08:44:00Z">
        <w:r w:rsidR="00275939" w:rsidDel="00754E53">
          <w:delText>multi-</w:delText>
        </w:r>
        <w:commentRangeStart w:id="12"/>
        <w:r w:rsidR="00275939" w:rsidDel="00754E53">
          <w:delText xml:space="preserve">guild </w:delText>
        </w:r>
        <w:commentRangeEnd w:id="10"/>
        <w:r w:rsidR="003926BC" w:rsidDel="00754E53">
          <w:rPr>
            <w:rStyle w:val="CommentReference"/>
          </w:rPr>
          <w:commentReference w:id="10"/>
        </w:r>
        <w:r w:rsidR="00275939" w:rsidDel="00754E53">
          <w:delText>communities</w:delText>
        </w:r>
        <w:commentRangeEnd w:id="12"/>
        <w:r w:rsidR="00E54473" w:rsidDel="00754E53">
          <w:rPr>
            <w:rStyle w:val="CommentReference"/>
            <w:vanish/>
          </w:rPr>
          <w:commentReference w:id="12"/>
        </w:r>
        <w:r w:rsidR="00275939" w:rsidDel="00754E53">
          <w:delText xml:space="preserve">, </w:delText>
        </w:r>
      </w:del>
      <w:r w:rsidR="00275939">
        <w:t>foundation species, dominant species,</w:t>
      </w:r>
      <w:r w:rsidR="00542151">
        <w:t xml:space="preserve"> </w:t>
      </w:r>
      <w:commentRangeStart w:id="13"/>
      <w:r w:rsidR="002D3ABD">
        <w:t>community evolution</w:t>
      </w:r>
      <w:commentRangeEnd w:id="13"/>
      <w:r w:rsidR="00E54473">
        <w:rPr>
          <w:rStyle w:val="CommentReference"/>
          <w:vanish/>
        </w:rPr>
        <w:commentReference w:id="13"/>
      </w:r>
      <w:r w:rsidR="002D3ABD">
        <w:t>, common garden</w:t>
      </w:r>
      <w:del w:id="14" w:author="Louis J. Lamit" w:date="2014-07-11T08:41:00Z">
        <w:r w:rsidR="002D3ABD" w:rsidDel="00E54473">
          <w:delText>, neutral theory</w:delText>
        </w:r>
      </w:del>
      <w:r w:rsidR="002D3ABD">
        <w:t xml:space="preserve">, </w:t>
      </w:r>
      <w:proofErr w:type="gramStart"/>
      <w:r w:rsidR="00542151">
        <w:t>Mantel</w:t>
      </w:r>
      <w:proofErr w:type="gramEnd"/>
      <w:r w:rsidR="00542151">
        <w:t xml:space="preserve"> test, </w:t>
      </w:r>
      <w:commentRangeStart w:id="15"/>
      <w:proofErr w:type="spellStart"/>
      <w:r w:rsidR="00542151" w:rsidRPr="00542151">
        <w:rPr>
          <w:i/>
        </w:rPr>
        <w:t>Populus</w:t>
      </w:r>
      <w:commentRangeEnd w:id="15"/>
      <w:proofErr w:type="spellEnd"/>
      <w:r w:rsidR="00A95CF0">
        <w:rPr>
          <w:rStyle w:val="CommentReference"/>
          <w:vanish/>
        </w:rPr>
        <w:commentReference w:id="15"/>
      </w:r>
    </w:p>
    <w:p w:rsidR="00440228" w:rsidRDefault="00440228" w:rsidP="00C91678">
      <w:pPr>
        <w:spacing w:line="480" w:lineRule="auto"/>
      </w:pPr>
    </w:p>
    <w:p w:rsidR="00440228" w:rsidRDefault="00440228" w:rsidP="00C91678">
      <w:pPr>
        <w:spacing w:line="480" w:lineRule="auto"/>
      </w:pPr>
    </w:p>
    <w:p w:rsidR="009362AF" w:rsidRPr="00C91678" w:rsidRDefault="009949D2" w:rsidP="00C91678">
      <w:pPr>
        <w:spacing w:line="480" w:lineRule="auto"/>
        <w:rPr>
          <w:rFonts w:cs="Times New Roman"/>
          <w:b/>
        </w:rPr>
      </w:pPr>
      <w:r>
        <w:rPr>
          <w:rFonts w:cs="Times New Roman"/>
          <w:b/>
        </w:rPr>
        <w:t>INTRODUCTION</w:t>
      </w:r>
    </w:p>
    <w:p w:rsidR="0049125D" w:rsidRDefault="00E522D7" w:rsidP="00550D91">
      <w:pPr>
        <w:autoSpaceDE w:val="0"/>
        <w:autoSpaceDN w:val="0"/>
        <w:adjustRightInd w:val="0"/>
        <w:spacing w:line="480" w:lineRule="auto"/>
        <w:rPr>
          <w:rFonts w:cs="Times New Roman"/>
        </w:rPr>
      </w:pPr>
      <w:r w:rsidRPr="00C91678">
        <w:rPr>
          <w:rFonts w:cs="Times New Roman"/>
          <w:b/>
        </w:rPr>
        <w:tab/>
      </w:r>
      <w:commentRangeStart w:id="16"/>
      <w:r w:rsidR="00EA5DBB">
        <w:rPr>
          <w:rFonts w:cs="Times New Roman"/>
        </w:rPr>
        <w:t>I</w:t>
      </w:r>
      <w:r w:rsidRPr="00C91678">
        <w:rPr>
          <w:rFonts w:cs="Times New Roman"/>
        </w:rPr>
        <w:t>ndividual</w:t>
      </w:r>
      <w:commentRangeEnd w:id="16"/>
      <w:r w:rsidR="005B0C74">
        <w:rPr>
          <w:rStyle w:val="CommentReference"/>
          <w:vanish/>
        </w:rPr>
        <w:commentReference w:id="16"/>
      </w:r>
      <w:r w:rsidRPr="00C91678">
        <w:rPr>
          <w:rFonts w:cs="Times New Roman"/>
        </w:rPr>
        <w:t xml:space="preserve"> </w:t>
      </w:r>
      <w:r w:rsidR="00EA5DBB">
        <w:rPr>
          <w:rFonts w:cs="Times New Roman"/>
        </w:rPr>
        <w:t xml:space="preserve">plant </w:t>
      </w:r>
      <w:r w:rsidRPr="00C91678">
        <w:rPr>
          <w:rFonts w:cs="Times New Roman"/>
        </w:rPr>
        <w:t>genotypes and the genetic struct</w:t>
      </w:r>
      <w:r w:rsidR="009A5AFE" w:rsidRPr="00C91678">
        <w:rPr>
          <w:rFonts w:cs="Times New Roman"/>
        </w:rPr>
        <w:t xml:space="preserve">ure of </w:t>
      </w:r>
      <w:r w:rsidRPr="00C91678">
        <w:rPr>
          <w:rFonts w:cs="Times New Roman"/>
        </w:rPr>
        <w:t>plant species</w:t>
      </w:r>
      <w:r w:rsidR="009A5AFE" w:rsidRPr="00C91678">
        <w:rPr>
          <w:rFonts w:cs="Times New Roman"/>
        </w:rPr>
        <w:t xml:space="preserve"> </w:t>
      </w:r>
      <w:r w:rsidRPr="00C91678">
        <w:rPr>
          <w:rFonts w:cs="Times New Roman"/>
        </w:rPr>
        <w:t>play</w:t>
      </w:r>
      <w:r w:rsidR="009A5AFE" w:rsidRPr="00C91678">
        <w:rPr>
          <w:rFonts w:cs="Times New Roman"/>
        </w:rPr>
        <w:t xml:space="preserve"> an important</w:t>
      </w:r>
      <w:r w:rsidRPr="00C91678">
        <w:rPr>
          <w:rFonts w:cs="Times New Roman"/>
        </w:rPr>
        <w:t xml:space="preserve"> role in defining community structure and ecosystem processes. </w:t>
      </w:r>
      <w:r w:rsidR="00472E66" w:rsidRPr="00C91678">
        <w:rPr>
          <w:rFonts w:cs="Times New Roman"/>
        </w:rPr>
        <w:t>A series of reviews</w:t>
      </w:r>
      <w:r w:rsidR="00EA5DBB">
        <w:rPr>
          <w:rFonts w:cs="Times New Roman"/>
        </w:rPr>
        <w:t xml:space="preserve"> in community genetics</w:t>
      </w:r>
      <w:r w:rsidRPr="00C91678">
        <w:rPr>
          <w:rFonts w:cs="Times New Roman"/>
        </w:rPr>
        <w:t xml:space="preserve"> have established the</w:t>
      </w:r>
      <w:r w:rsidR="009A5AFE" w:rsidRPr="00C91678">
        <w:rPr>
          <w:rFonts w:cs="Times New Roman"/>
        </w:rPr>
        <w:t>se relationships i</w:t>
      </w:r>
      <w:r w:rsidRPr="00C91678">
        <w:rPr>
          <w:rFonts w:cs="Times New Roman"/>
        </w:rPr>
        <w:t xml:space="preserve">n diverse systems around </w:t>
      </w:r>
      <w:r w:rsidR="005A41AC">
        <w:rPr>
          <w:rFonts w:cs="Times New Roman"/>
        </w:rPr>
        <w:t>the world (</w:t>
      </w:r>
      <w:proofErr w:type="spellStart"/>
      <w:r w:rsidR="005A41AC">
        <w:rPr>
          <w:rFonts w:cs="Times New Roman"/>
        </w:rPr>
        <w:t>Whitham</w:t>
      </w:r>
      <w:proofErr w:type="spellEnd"/>
      <w:r w:rsidR="005A41AC">
        <w:rPr>
          <w:rFonts w:cs="Times New Roman"/>
        </w:rPr>
        <w:t xml:space="preserve"> </w:t>
      </w:r>
      <w:r w:rsidR="005A41AC" w:rsidRPr="0079564D">
        <w:rPr>
          <w:rFonts w:cs="Times New Roman"/>
          <w:i/>
        </w:rPr>
        <w:t>et al</w:t>
      </w:r>
      <w:r w:rsidR="005A41AC">
        <w:rPr>
          <w:rFonts w:cs="Times New Roman"/>
        </w:rPr>
        <w:t xml:space="preserve">. 2003, </w:t>
      </w:r>
      <w:r w:rsidR="0061268D">
        <w:rPr>
          <w:rFonts w:cs="Times New Roman"/>
        </w:rPr>
        <w:t xml:space="preserve">Wade 2007, </w:t>
      </w:r>
      <w:proofErr w:type="spellStart"/>
      <w:r w:rsidRPr="00C91678">
        <w:rPr>
          <w:rFonts w:cs="Times New Roman"/>
        </w:rPr>
        <w:t>Haolin</w:t>
      </w:r>
      <w:proofErr w:type="spellEnd"/>
      <w:r w:rsidRPr="00C91678">
        <w:rPr>
          <w:rFonts w:cs="Times New Roman"/>
        </w:rPr>
        <w:t xml:space="preserve"> </w:t>
      </w:r>
      <w:r w:rsidR="0079564D">
        <w:rPr>
          <w:rFonts w:cs="Times New Roman"/>
        </w:rPr>
        <w:t>&amp;</w:t>
      </w:r>
      <w:r w:rsidRPr="00C91678">
        <w:rPr>
          <w:rFonts w:cs="Times New Roman"/>
        </w:rPr>
        <w:t xml:space="preserve"> Strauss 2008, Hughes </w:t>
      </w:r>
      <w:r w:rsidRPr="0079564D">
        <w:rPr>
          <w:rFonts w:cs="Times New Roman"/>
          <w:i/>
        </w:rPr>
        <w:t>et al</w:t>
      </w:r>
      <w:r w:rsidRPr="00C91678">
        <w:rPr>
          <w:rFonts w:cs="Times New Roman"/>
        </w:rPr>
        <w:t xml:space="preserve">. 2008, </w:t>
      </w:r>
      <w:r w:rsidR="0061268D">
        <w:rPr>
          <w:rFonts w:cs="Times New Roman"/>
        </w:rPr>
        <w:t xml:space="preserve">Bailey </w:t>
      </w:r>
      <w:r w:rsidR="0061268D" w:rsidRPr="0079564D">
        <w:rPr>
          <w:rFonts w:cs="Times New Roman"/>
          <w:i/>
        </w:rPr>
        <w:t>et al</w:t>
      </w:r>
      <w:r w:rsidR="0061268D">
        <w:rPr>
          <w:rFonts w:cs="Times New Roman"/>
        </w:rPr>
        <w:t>.</w:t>
      </w:r>
      <w:ins w:id="17" w:author="Louis J. Lamit" w:date="2014-07-11T08:49:00Z">
        <w:r w:rsidR="0061268D">
          <w:rPr>
            <w:rFonts w:cs="Times New Roman"/>
          </w:rPr>
          <w:t xml:space="preserve"> </w:t>
        </w:r>
      </w:ins>
      <w:r w:rsidR="0061268D" w:rsidRPr="00C91678">
        <w:rPr>
          <w:rFonts w:cs="Times New Roman"/>
        </w:rPr>
        <w:t xml:space="preserve">2009, </w:t>
      </w:r>
      <w:proofErr w:type="spellStart"/>
      <w:r w:rsidR="00472E66" w:rsidRPr="00C91678">
        <w:rPr>
          <w:rFonts w:cs="Times New Roman"/>
        </w:rPr>
        <w:t>Genung</w:t>
      </w:r>
      <w:proofErr w:type="spellEnd"/>
      <w:r w:rsidR="00472E66" w:rsidRPr="00C91678">
        <w:rPr>
          <w:rFonts w:cs="Times New Roman"/>
        </w:rPr>
        <w:t xml:space="preserve"> </w:t>
      </w:r>
      <w:r w:rsidR="00472E66" w:rsidRPr="0079564D">
        <w:rPr>
          <w:rFonts w:cs="Times New Roman"/>
          <w:i/>
        </w:rPr>
        <w:t>et al</w:t>
      </w:r>
      <w:r w:rsidR="00472E66" w:rsidRPr="00C91678">
        <w:rPr>
          <w:rFonts w:cs="Times New Roman"/>
        </w:rPr>
        <w:t xml:space="preserve">. 2011, </w:t>
      </w:r>
      <w:r w:rsidRPr="00C91678">
        <w:rPr>
          <w:rFonts w:cs="Times New Roman"/>
        </w:rPr>
        <w:t xml:space="preserve">Wymore </w:t>
      </w:r>
      <w:r w:rsidRPr="0079564D">
        <w:rPr>
          <w:rFonts w:cs="Times New Roman"/>
          <w:i/>
        </w:rPr>
        <w:t>et al</w:t>
      </w:r>
      <w:r w:rsidRPr="00C91678">
        <w:rPr>
          <w:rFonts w:cs="Times New Roman"/>
        </w:rPr>
        <w:t xml:space="preserve">. 2011, </w:t>
      </w:r>
      <w:proofErr w:type="spellStart"/>
      <w:r w:rsidR="00923F99">
        <w:rPr>
          <w:rFonts w:cs="Times New Roman"/>
        </w:rPr>
        <w:t>Hersch</w:t>
      </w:r>
      <w:proofErr w:type="spellEnd"/>
      <w:r w:rsidR="00923F99">
        <w:rPr>
          <w:rFonts w:cs="Times New Roman"/>
        </w:rPr>
        <w:t xml:space="preserve">-Green </w:t>
      </w:r>
      <w:r w:rsidR="00923F99" w:rsidRPr="0079564D">
        <w:rPr>
          <w:rFonts w:cs="Times New Roman"/>
          <w:i/>
        </w:rPr>
        <w:t>et al</w:t>
      </w:r>
      <w:r w:rsidR="00923F99">
        <w:rPr>
          <w:rFonts w:cs="Times New Roman"/>
        </w:rPr>
        <w:t xml:space="preserve">. 2011, </w:t>
      </w:r>
      <w:proofErr w:type="spellStart"/>
      <w:r w:rsidRPr="00C91678">
        <w:rPr>
          <w:rFonts w:cs="Times New Roman"/>
        </w:rPr>
        <w:t>Rountree</w:t>
      </w:r>
      <w:proofErr w:type="spellEnd"/>
      <w:r w:rsidRPr="00C91678">
        <w:rPr>
          <w:rFonts w:cs="Times New Roman"/>
        </w:rPr>
        <w:t xml:space="preserve"> </w:t>
      </w:r>
      <w:r w:rsidRPr="0079564D">
        <w:rPr>
          <w:rFonts w:cs="Times New Roman"/>
          <w:i/>
        </w:rPr>
        <w:t>et al</w:t>
      </w:r>
      <w:r w:rsidRPr="00C91678">
        <w:rPr>
          <w:rFonts w:cs="Times New Roman"/>
        </w:rPr>
        <w:t xml:space="preserve">. 2011, </w:t>
      </w:r>
      <w:commentRangeStart w:id="18"/>
      <w:r w:rsidR="00472E66" w:rsidRPr="00C91678">
        <w:rPr>
          <w:rFonts w:cs="Times New Roman"/>
        </w:rPr>
        <w:t xml:space="preserve">Schweitzer </w:t>
      </w:r>
      <w:r w:rsidR="00472E66" w:rsidRPr="0079564D">
        <w:rPr>
          <w:rFonts w:cs="Times New Roman"/>
          <w:i/>
        </w:rPr>
        <w:t>et al</w:t>
      </w:r>
      <w:r w:rsidR="00472E66" w:rsidRPr="00C91678">
        <w:rPr>
          <w:rFonts w:cs="Times New Roman"/>
        </w:rPr>
        <w:t xml:space="preserve">. 2012, </w:t>
      </w:r>
      <w:proofErr w:type="spellStart"/>
      <w:r w:rsidR="00B95B7D">
        <w:rPr>
          <w:rFonts w:cs="Times New Roman"/>
        </w:rPr>
        <w:t>Whitham</w:t>
      </w:r>
      <w:proofErr w:type="spellEnd"/>
      <w:r w:rsidR="00B95B7D">
        <w:rPr>
          <w:rFonts w:cs="Times New Roman"/>
        </w:rPr>
        <w:t xml:space="preserve"> </w:t>
      </w:r>
      <w:r w:rsidR="00B95B7D" w:rsidRPr="0079564D">
        <w:rPr>
          <w:rFonts w:cs="Times New Roman"/>
          <w:i/>
        </w:rPr>
        <w:t>et al</w:t>
      </w:r>
      <w:r w:rsidR="00B95B7D">
        <w:rPr>
          <w:rFonts w:cs="Times New Roman"/>
        </w:rPr>
        <w:t xml:space="preserve">. 2012, </w:t>
      </w:r>
      <w:r w:rsidR="00452F43" w:rsidRPr="00C91678">
        <w:rPr>
          <w:rFonts w:cs="Times New Roman"/>
        </w:rPr>
        <w:t xml:space="preserve">Fischer </w:t>
      </w:r>
      <w:r w:rsidR="00452F43" w:rsidRPr="0079564D">
        <w:rPr>
          <w:rFonts w:cs="Times New Roman"/>
          <w:i/>
        </w:rPr>
        <w:t>et al</w:t>
      </w:r>
      <w:r w:rsidR="00452F43" w:rsidRPr="00C91678">
        <w:rPr>
          <w:rFonts w:cs="Times New Roman"/>
        </w:rPr>
        <w:t>. 2014,</w:t>
      </w:r>
      <w:ins w:id="19" w:author="Louis J. Lamit" w:date="2014-07-11T10:48:00Z">
        <w:r w:rsidR="00923F99">
          <w:rPr>
            <w:rFonts w:cs="Times New Roman"/>
          </w:rPr>
          <w:t xml:space="preserve"> </w:t>
        </w:r>
      </w:ins>
      <w:proofErr w:type="spellStart"/>
      <w:r w:rsidRPr="00C91678">
        <w:rPr>
          <w:rFonts w:cs="Times New Roman"/>
        </w:rPr>
        <w:t>Woolbright</w:t>
      </w:r>
      <w:proofErr w:type="spellEnd"/>
      <w:r w:rsidRPr="00C91678">
        <w:rPr>
          <w:rFonts w:cs="Times New Roman"/>
        </w:rPr>
        <w:t xml:space="preserve"> </w:t>
      </w:r>
      <w:r w:rsidRPr="0079564D">
        <w:rPr>
          <w:rFonts w:cs="Times New Roman"/>
          <w:i/>
        </w:rPr>
        <w:t>et al</w:t>
      </w:r>
      <w:r w:rsidRPr="00C91678">
        <w:rPr>
          <w:rFonts w:cs="Times New Roman"/>
        </w:rPr>
        <w:t>. 2014</w:t>
      </w:r>
      <w:commentRangeEnd w:id="18"/>
      <w:r w:rsidR="0024302C">
        <w:rPr>
          <w:rStyle w:val="CommentReference"/>
          <w:vanish/>
        </w:rPr>
        <w:commentReference w:id="18"/>
      </w:r>
      <w:r w:rsidRPr="00C91678">
        <w:rPr>
          <w:rFonts w:cs="Times New Roman"/>
        </w:rPr>
        <w:t>).</w:t>
      </w:r>
      <w:r w:rsidR="00452F43" w:rsidRPr="00C91678">
        <w:rPr>
          <w:rFonts w:cs="Times New Roman"/>
        </w:rPr>
        <w:t xml:space="preserve"> </w:t>
      </w:r>
      <w:r w:rsidR="00EA5DBB">
        <w:rPr>
          <w:rFonts w:cs="Times New Roman"/>
        </w:rPr>
        <w:t>S</w:t>
      </w:r>
      <w:r w:rsidR="00452F43" w:rsidRPr="00C91678">
        <w:rPr>
          <w:rFonts w:cs="Times New Roman"/>
        </w:rPr>
        <w:t xml:space="preserve">tudies </w:t>
      </w:r>
      <w:r w:rsidR="00C91678">
        <w:rPr>
          <w:rFonts w:cs="Times New Roman"/>
        </w:rPr>
        <w:t xml:space="preserve">cited in the above reviews </w:t>
      </w:r>
      <w:r w:rsidR="0018211F">
        <w:rPr>
          <w:rFonts w:cs="Times New Roman"/>
        </w:rPr>
        <w:t>demonstrate</w:t>
      </w:r>
      <w:r w:rsidR="005E7BA5">
        <w:rPr>
          <w:rFonts w:cs="Times New Roman"/>
        </w:rPr>
        <w:t xml:space="preserve"> that </w:t>
      </w:r>
      <w:r w:rsidR="001C1D21">
        <w:rPr>
          <w:rFonts w:cs="Times New Roman"/>
        </w:rPr>
        <w:t xml:space="preserve">related individuals support </w:t>
      </w:r>
      <w:r w:rsidR="00FC115F">
        <w:rPr>
          <w:rFonts w:cs="Times New Roman"/>
        </w:rPr>
        <w:t>similar communities</w:t>
      </w:r>
      <w:r w:rsidR="008D5CA8">
        <w:rPr>
          <w:rFonts w:cs="Times New Roman"/>
        </w:rPr>
        <w:t xml:space="preserve"> and rates of ecosystem processes</w:t>
      </w:r>
      <w:r w:rsidR="00AC2467">
        <w:rPr>
          <w:rFonts w:cs="Times New Roman"/>
        </w:rPr>
        <w:t xml:space="preserve">, such that </w:t>
      </w:r>
      <w:r w:rsidR="005B4666">
        <w:rPr>
          <w:rFonts w:cs="Times New Roman"/>
        </w:rPr>
        <w:t xml:space="preserve">a </w:t>
      </w:r>
      <w:r w:rsidR="00AC2467">
        <w:rPr>
          <w:rFonts w:cs="Times New Roman"/>
        </w:rPr>
        <w:t xml:space="preserve">plant genotype can be viewed as having its own community </w:t>
      </w:r>
      <w:r w:rsidR="008D5CA8">
        <w:rPr>
          <w:rFonts w:cs="Times New Roman"/>
        </w:rPr>
        <w:t xml:space="preserve">and ecosystem phenotype </w:t>
      </w:r>
      <w:r w:rsidR="00AC2467">
        <w:rPr>
          <w:rFonts w:cs="Times New Roman"/>
        </w:rPr>
        <w:t>(</w:t>
      </w:r>
      <w:proofErr w:type="spellStart"/>
      <w:r w:rsidR="00AC2467" w:rsidRPr="00AC2467">
        <w:rPr>
          <w:rFonts w:cs="Times New Roman"/>
          <w:i/>
        </w:rPr>
        <w:t>sensu</w:t>
      </w:r>
      <w:proofErr w:type="spellEnd"/>
      <w:r w:rsidR="00AC2467">
        <w:rPr>
          <w:rFonts w:cs="Times New Roman"/>
        </w:rPr>
        <w:t xml:space="preserve"> </w:t>
      </w:r>
      <w:proofErr w:type="spellStart"/>
      <w:r w:rsidR="00AC2467">
        <w:rPr>
          <w:rFonts w:cs="Times New Roman"/>
        </w:rPr>
        <w:t>Whitham</w:t>
      </w:r>
      <w:proofErr w:type="spellEnd"/>
      <w:r w:rsidR="00AC2467">
        <w:rPr>
          <w:rFonts w:cs="Times New Roman"/>
        </w:rPr>
        <w:t xml:space="preserve"> </w:t>
      </w:r>
      <w:r w:rsidR="00AC2467" w:rsidRPr="0079564D">
        <w:rPr>
          <w:rFonts w:cs="Times New Roman"/>
          <w:i/>
        </w:rPr>
        <w:t>et al</w:t>
      </w:r>
      <w:r w:rsidR="00AC2467">
        <w:rPr>
          <w:rFonts w:cs="Times New Roman"/>
        </w:rPr>
        <w:t>. 2006)</w:t>
      </w:r>
      <w:r w:rsidR="00C91678">
        <w:rPr>
          <w:rFonts w:cs="Times New Roman"/>
        </w:rPr>
        <w:t xml:space="preserve">. </w:t>
      </w:r>
      <w:r w:rsidR="00D86A91">
        <w:rPr>
          <w:rFonts w:cs="Times New Roman"/>
        </w:rPr>
        <w:t>Thus</w:t>
      </w:r>
      <w:r w:rsidR="002B42D9">
        <w:rPr>
          <w:rFonts w:cs="Times New Roman"/>
        </w:rPr>
        <w:t>,</w:t>
      </w:r>
      <w:r w:rsidR="00EA5DBB">
        <w:rPr>
          <w:rFonts w:cs="Times New Roman"/>
        </w:rPr>
        <w:t xml:space="preserve"> as plants respond ecologically and evolutionarily to </w:t>
      </w:r>
      <w:r w:rsidR="002B42D9">
        <w:rPr>
          <w:rFonts w:cs="Times New Roman"/>
        </w:rPr>
        <w:t xml:space="preserve">biotic and </w:t>
      </w:r>
      <w:proofErr w:type="spellStart"/>
      <w:r w:rsidR="002B42D9">
        <w:rPr>
          <w:rFonts w:cs="Times New Roman"/>
        </w:rPr>
        <w:t>abiotic</w:t>
      </w:r>
      <w:proofErr w:type="spellEnd"/>
      <w:r w:rsidR="002B42D9">
        <w:rPr>
          <w:rFonts w:cs="Times New Roman"/>
        </w:rPr>
        <w:t xml:space="preserve"> </w:t>
      </w:r>
      <w:r w:rsidR="00F93ED8">
        <w:rPr>
          <w:rFonts w:cs="Times New Roman"/>
        </w:rPr>
        <w:t>selection pressures</w:t>
      </w:r>
      <w:r w:rsidR="002B42D9">
        <w:rPr>
          <w:rFonts w:cs="Times New Roman"/>
        </w:rPr>
        <w:t>,</w:t>
      </w:r>
      <w:r w:rsidR="00EA5DBB">
        <w:rPr>
          <w:rFonts w:cs="Times New Roman"/>
        </w:rPr>
        <w:t xml:space="preserve"> </w:t>
      </w:r>
      <w:r w:rsidR="00F75DAC">
        <w:rPr>
          <w:rFonts w:cs="Times New Roman"/>
        </w:rPr>
        <w:t xml:space="preserve">their </w:t>
      </w:r>
      <w:r w:rsidR="00EA5DBB">
        <w:rPr>
          <w:rFonts w:cs="Times New Roman"/>
        </w:rPr>
        <w:t xml:space="preserve">associated communities </w:t>
      </w:r>
      <w:r w:rsidR="00F75DAC">
        <w:rPr>
          <w:rFonts w:cs="Times New Roman"/>
        </w:rPr>
        <w:t>can</w:t>
      </w:r>
      <w:r w:rsidR="00EA5DBB">
        <w:rPr>
          <w:rFonts w:cs="Times New Roman"/>
        </w:rPr>
        <w:t xml:space="preserve"> change with them</w:t>
      </w:r>
      <w:r w:rsidR="002B42D9">
        <w:rPr>
          <w:rFonts w:cs="Times New Roman"/>
        </w:rPr>
        <w:t xml:space="preserve"> (e.g., </w:t>
      </w:r>
      <w:r w:rsidR="00CD1033">
        <w:rPr>
          <w:rFonts w:cs="Times New Roman"/>
        </w:rPr>
        <w:t xml:space="preserve">Johnson </w:t>
      </w:r>
      <w:r w:rsidR="00CD1033" w:rsidRPr="0079564D">
        <w:rPr>
          <w:rFonts w:cs="Times New Roman"/>
          <w:i/>
        </w:rPr>
        <w:t>et al</w:t>
      </w:r>
      <w:r w:rsidR="00CD1033">
        <w:rPr>
          <w:rFonts w:cs="Times New Roman"/>
        </w:rPr>
        <w:t xml:space="preserve">. </w:t>
      </w:r>
      <w:r w:rsidR="00B70DFF">
        <w:rPr>
          <w:rFonts w:cs="Times New Roman"/>
        </w:rPr>
        <w:t xml:space="preserve">2009, </w:t>
      </w:r>
      <w:proofErr w:type="spellStart"/>
      <w:r w:rsidR="002B42D9">
        <w:rPr>
          <w:rFonts w:cs="Times New Roman"/>
        </w:rPr>
        <w:t>Gehring</w:t>
      </w:r>
      <w:proofErr w:type="spellEnd"/>
      <w:r w:rsidR="002B42D9">
        <w:rPr>
          <w:rFonts w:cs="Times New Roman"/>
        </w:rPr>
        <w:t xml:space="preserve"> </w:t>
      </w:r>
      <w:r w:rsidR="002B42D9" w:rsidRPr="0079564D">
        <w:rPr>
          <w:rFonts w:cs="Times New Roman"/>
          <w:i/>
        </w:rPr>
        <w:t>et al</w:t>
      </w:r>
      <w:r w:rsidR="002B42D9">
        <w:rPr>
          <w:rFonts w:cs="Times New Roman"/>
        </w:rPr>
        <w:t>. 2014)</w:t>
      </w:r>
      <w:r w:rsidR="00EA5DBB">
        <w:rPr>
          <w:rFonts w:cs="Times New Roman"/>
        </w:rPr>
        <w:t xml:space="preserve">.  </w:t>
      </w:r>
    </w:p>
    <w:p w:rsidR="0049125D" w:rsidRPr="00294F27" w:rsidRDefault="003F510B" w:rsidP="00294F27">
      <w:pPr>
        <w:autoSpaceDE w:val="0"/>
        <w:autoSpaceDN w:val="0"/>
        <w:adjustRightInd w:val="0"/>
        <w:spacing w:line="480" w:lineRule="auto"/>
      </w:pPr>
      <w:r>
        <w:rPr>
          <w:rFonts w:cs="Times New Roman"/>
        </w:rPr>
        <w:tab/>
      </w:r>
      <w:r w:rsidR="009F359C">
        <w:rPr>
          <w:rFonts w:cs="Times New Roman"/>
        </w:rPr>
        <w:t>A c</w:t>
      </w:r>
      <w:commentRangeStart w:id="20"/>
      <w:r w:rsidR="009F359C">
        <w:rPr>
          <w:rFonts w:cs="Times New Roman"/>
        </w:rPr>
        <w:t>ommunity</w:t>
      </w:r>
      <w:commentRangeEnd w:id="20"/>
      <w:r w:rsidR="009F359C">
        <w:rPr>
          <w:rStyle w:val="CommentReference"/>
          <w:vanish/>
        </w:rPr>
        <w:commentReference w:id="20"/>
      </w:r>
      <w:r w:rsidR="009F359C">
        <w:rPr>
          <w:rFonts w:cs="Times New Roman"/>
        </w:rPr>
        <w:t xml:space="preserve"> phenotype is the product of interactions between an individual plant genotype</w:t>
      </w:r>
      <w:ins w:id="21" w:author="Thomas Whitham" w:date="2014-07-07T09:27:00Z">
        <w:r w:rsidR="009F359C">
          <w:rPr>
            <w:rFonts w:cs="Times New Roman"/>
          </w:rPr>
          <w:t xml:space="preserve"> </w:t>
        </w:r>
      </w:ins>
      <w:r w:rsidR="009F359C">
        <w:rPr>
          <w:rFonts w:cs="Times New Roman"/>
        </w:rPr>
        <w:t>and its interacting community of associated organisms and the environment.</w:t>
      </w:r>
      <w:r w:rsidR="009F359C">
        <w:rPr>
          <w:rStyle w:val="CommentReference"/>
        </w:rPr>
        <w:commentReference w:id="22"/>
      </w:r>
      <w:ins w:id="23" w:author="Thomas Whitham" w:date="2014-07-07T10:30:00Z">
        <w:r w:rsidR="009F359C" w:rsidRPr="00C24517">
          <w:rPr>
            <w:rFonts w:cs="Times New Roman"/>
          </w:rPr>
          <w:t xml:space="preserve"> </w:t>
        </w:r>
      </w:ins>
      <w:r w:rsidR="0049125D">
        <w:rPr>
          <w:rFonts w:cs="Times New Roman"/>
        </w:rPr>
        <w:t xml:space="preserve">Plant associated organisms are sensitive to </w:t>
      </w:r>
      <w:r w:rsidR="00D83C8F">
        <w:rPr>
          <w:rFonts w:cs="Times New Roman"/>
        </w:rPr>
        <w:t>genetic</w:t>
      </w:r>
      <w:r w:rsidR="0049125D">
        <w:rPr>
          <w:rFonts w:cs="Times New Roman"/>
        </w:rPr>
        <w:t xml:space="preserve"> variation in plant </w:t>
      </w:r>
      <w:r w:rsidR="00C4647E">
        <w:rPr>
          <w:rFonts w:cs="Times New Roman"/>
        </w:rPr>
        <w:t xml:space="preserve">traits </w:t>
      </w:r>
      <w:r w:rsidR="0049125D">
        <w:rPr>
          <w:rFonts w:cs="Times New Roman"/>
        </w:rPr>
        <w:t xml:space="preserve">that influence their abundances </w:t>
      </w:r>
      <w:r w:rsidR="005B5600">
        <w:rPr>
          <w:rFonts w:cs="Times New Roman"/>
        </w:rPr>
        <w:t xml:space="preserve">through </w:t>
      </w:r>
      <w:r w:rsidR="00336AA8">
        <w:rPr>
          <w:rFonts w:cs="Times New Roman"/>
        </w:rPr>
        <w:t xml:space="preserve">interactions or </w:t>
      </w:r>
      <w:r w:rsidR="00190F5F">
        <w:rPr>
          <w:rFonts w:cs="Times New Roman"/>
        </w:rPr>
        <w:t xml:space="preserve">indirectly through </w:t>
      </w:r>
      <w:r w:rsidR="00336AA8">
        <w:rPr>
          <w:rFonts w:cs="Times New Roman"/>
        </w:rPr>
        <w:t>modification of the local plant environment</w:t>
      </w:r>
      <w:r w:rsidR="00C4647E">
        <w:rPr>
          <w:rFonts w:cs="Times New Roman"/>
        </w:rPr>
        <w:t xml:space="preserve"> </w:t>
      </w:r>
      <w:r w:rsidR="006B57DE">
        <w:rPr>
          <w:rFonts w:cs="Times New Roman"/>
        </w:rPr>
        <w:t>(</w:t>
      </w:r>
      <w:r w:rsidR="00C4647E">
        <w:rPr>
          <w:rFonts w:cs="Times New Roman"/>
        </w:rPr>
        <w:t xml:space="preserve">e.g., </w:t>
      </w:r>
      <w:proofErr w:type="spellStart"/>
      <w:r w:rsidR="00C4647E">
        <w:rPr>
          <w:rFonts w:cs="Times New Roman"/>
        </w:rPr>
        <w:t>Bangert</w:t>
      </w:r>
      <w:proofErr w:type="spellEnd"/>
      <w:r w:rsidR="00C4647E">
        <w:rPr>
          <w:rFonts w:cs="Times New Roman"/>
        </w:rPr>
        <w:t xml:space="preserve"> </w:t>
      </w:r>
      <w:r w:rsidR="00C4647E" w:rsidRPr="00222BB8">
        <w:rPr>
          <w:rFonts w:cs="Times New Roman"/>
          <w:i/>
        </w:rPr>
        <w:t>et al</w:t>
      </w:r>
      <w:r w:rsidR="00C4647E">
        <w:rPr>
          <w:rFonts w:cs="Times New Roman"/>
        </w:rPr>
        <w:t>. 2006,</w:t>
      </w:r>
      <w:r w:rsidR="00D83C8F">
        <w:rPr>
          <w:rFonts w:cs="Times New Roman"/>
        </w:rPr>
        <w:t xml:space="preserve"> </w:t>
      </w:r>
      <w:commentRangeStart w:id="24"/>
      <w:proofErr w:type="spellStart"/>
      <w:r w:rsidR="00D83C8F">
        <w:rPr>
          <w:rFonts w:cs="Times New Roman"/>
        </w:rPr>
        <w:t>Crutsinger</w:t>
      </w:r>
      <w:proofErr w:type="spellEnd"/>
      <w:r w:rsidR="00D83C8F">
        <w:rPr>
          <w:rFonts w:cs="Times New Roman"/>
        </w:rPr>
        <w:t xml:space="preserve"> </w:t>
      </w:r>
      <w:r w:rsidR="00D83C8F" w:rsidRPr="00222BB8">
        <w:rPr>
          <w:rFonts w:cs="Times New Roman"/>
          <w:i/>
        </w:rPr>
        <w:t>et al</w:t>
      </w:r>
      <w:r w:rsidR="00D83C8F">
        <w:rPr>
          <w:rFonts w:cs="Times New Roman"/>
        </w:rPr>
        <w:t>.</w:t>
      </w:r>
      <w:r w:rsidR="00B1127B">
        <w:rPr>
          <w:rFonts w:cs="Times New Roman"/>
        </w:rPr>
        <w:t xml:space="preserve"> 2014</w:t>
      </w:r>
      <w:r w:rsidR="00D83C8F">
        <w:rPr>
          <w:rFonts w:cs="Times New Roman"/>
        </w:rPr>
        <w:t>,</w:t>
      </w:r>
      <w:r w:rsidR="00C4647E">
        <w:rPr>
          <w:rFonts w:cs="Times New Roman"/>
        </w:rPr>
        <w:t xml:space="preserve"> </w:t>
      </w:r>
      <w:commentRangeStart w:id="25"/>
      <w:proofErr w:type="spellStart"/>
      <w:r w:rsidR="00C4647E">
        <w:rPr>
          <w:rFonts w:cs="Times New Roman"/>
        </w:rPr>
        <w:t>Lamit</w:t>
      </w:r>
      <w:proofErr w:type="spellEnd"/>
      <w:r w:rsidR="00C4647E">
        <w:rPr>
          <w:rFonts w:cs="Times New Roman"/>
        </w:rPr>
        <w:t xml:space="preserve"> </w:t>
      </w:r>
      <w:r w:rsidR="00C4647E" w:rsidRPr="00222BB8">
        <w:rPr>
          <w:rFonts w:cs="Times New Roman"/>
          <w:i/>
        </w:rPr>
        <w:t>et al</w:t>
      </w:r>
      <w:r w:rsidR="00C4647E">
        <w:rPr>
          <w:rFonts w:cs="Times New Roman"/>
        </w:rPr>
        <w:t>. 2014</w:t>
      </w:r>
      <w:r w:rsidR="000F3588">
        <w:rPr>
          <w:rFonts w:cs="Times New Roman"/>
        </w:rPr>
        <w:t>, in press</w:t>
      </w:r>
      <w:commentRangeEnd w:id="25"/>
      <w:r w:rsidR="000738DA">
        <w:rPr>
          <w:rStyle w:val="CommentReference"/>
          <w:vanish/>
        </w:rPr>
        <w:commentReference w:id="25"/>
      </w:r>
      <w:commentRangeEnd w:id="24"/>
      <w:r w:rsidR="008A7375">
        <w:rPr>
          <w:rStyle w:val="CommentReference"/>
          <w:vanish/>
        </w:rPr>
        <w:commentReference w:id="24"/>
      </w:r>
      <w:r w:rsidR="00C4647E">
        <w:rPr>
          <w:rFonts w:cs="Times New Roman"/>
        </w:rPr>
        <w:t>)</w:t>
      </w:r>
      <w:r>
        <w:rPr>
          <w:rFonts w:cs="Times New Roman"/>
        </w:rPr>
        <w:t xml:space="preserve">. </w:t>
      </w:r>
      <w:commentRangeStart w:id="26"/>
      <w:r>
        <w:rPr>
          <w:rFonts w:cs="Times New Roman"/>
        </w:rPr>
        <w:t>Because many associated species are sensitive to multiple plant traits, the</w:t>
      </w:r>
      <w:r w:rsidR="00190F5F">
        <w:rPr>
          <w:rFonts w:cs="Times New Roman"/>
        </w:rPr>
        <w:t>ir interactions with the multivariate phenotype</w:t>
      </w:r>
      <w:r>
        <w:rPr>
          <w:rFonts w:cs="Times New Roman"/>
        </w:rPr>
        <w:t xml:space="preserve"> </w:t>
      </w:r>
      <w:r w:rsidR="00707BA1">
        <w:rPr>
          <w:rFonts w:cs="Times New Roman"/>
        </w:rPr>
        <w:t>(</w:t>
      </w:r>
      <w:proofErr w:type="spellStart"/>
      <w:r w:rsidR="00707BA1">
        <w:rPr>
          <w:rFonts w:cs="Times New Roman"/>
        </w:rPr>
        <w:t>Holeski</w:t>
      </w:r>
      <w:proofErr w:type="spellEnd"/>
      <w:r w:rsidR="00707BA1">
        <w:rPr>
          <w:rFonts w:cs="Times New Roman"/>
        </w:rPr>
        <w:t xml:space="preserve"> </w:t>
      </w:r>
      <w:r w:rsidR="00707BA1" w:rsidRPr="00222BB8">
        <w:rPr>
          <w:rFonts w:cs="Times New Roman"/>
          <w:i/>
        </w:rPr>
        <w:t>et al</w:t>
      </w:r>
      <w:r w:rsidR="00707BA1">
        <w:rPr>
          <w:rFonts w:cs="Times New Roman"/>
        </w:rPr>
        <w:t xml:space="preserve">. </w:t>
      </w:r>
      <w:r w:rsidR="00BF4C42">
        <w:rPr>
          <w:rFonts w:cs="Times New Roman"/>
        </w:rPr>
        <w:t>2012</w:t>
      </w:r>
      <w:r w:rsidR="00707BA1">
        <w:rPr>
          <w:rFonts w:cs="Times New Roman"/>
        </w:rPr>
        <w:t xml:space="preserve">) </w:t>
      </w:r>
      <w:r>
        <w:rPr>
          <w:rFonts w:cs="Times New Roman"/>
        </w:rPr>
        <w:t xml:space="preserve">of </w:t>
      </w:r>
      <w:r w:rsidR="00190F5F">
        <w:rPr>
          <w:rFonts w:cs="Times New Roman"/>
        </w:rPr>
        <w:t>an individual plant genotype</w:t>
      </w:r>
      <w:r>
        <w:rPr>
          <w:rFonts w:cs="Times New Roman"/>
        </w:rPr>
        <w:t xml:space="preserve"> a</w:t>
      </w:r>
      <w:r w:rsidR="00852054">
        <w:rPr>
          <w:rFonts w:cs="Times New Roman"/>
        </w:rPr>
        <w:t>re the foundation</w:t>
      </w:r>
      <w:r w:rsidR="00817225">
        <w:rPr>
          <w:rFonts w:cs="Times New Roman"/>
        </w:rPr>
        <w:t xml:space="preserve">al </w:t>
      </w:r>
      <w:r w:rsidR="00A61B9C">
        <w:rPr>
          <w:rFonts w:cs="Times New Roman"/>
        </w:rPr>
        <w:t>cause</w:t>
      </w:r>
      <w:r w:rsidR="00852054">
        <w:rPr>
          <w:rFonts w:cs="Times New Roman"/>
        </w:rPr>
        <w:t xml:space="preserve"> of community phenotypes.</w:t>
      </w:r>
      <w:r>
        <w:rPr>
          <w:rFonts w:cs="Times New Roman"/>
        </w:rPr>
        <w:t xml:space="preserve"> </w:t>
      </w:r>
      <w:commentRangeEnd w:id="26"/>
      <w:r w:rsidR="00707BA1">
        <w:rPr>
          <w:rStyle w:val="CommentReference"/>
          <w:vanish/>
        </w:rPr>
        <w:commentReference w:id="26"/>
      </w:r>
      <w:r w:rsidR="0049125D">
        <w:rPr>
          <w:rFonts w:cs="Times New Roman"/>
        </w:rPr>
        <w:t xml:space="preserve">The influence of genetic variation in plant traits </w:t>
      </w:r>
      <w:r w:rsidR="00774F60">
        <w:rPr>
          <w:rFonts w:cs="Times New Roman"/>
        </w:rPr>
        <w:t>cascades</w:t>
      </w:r>
      <w:r w:rsidR="0049125D">
        <w:rPr>
          <w:rFonts w:cs="Times New Roman"/>
        </w:rPr>
        <w:t xml:space="preserve"> to alter complex interactions </w:t>
      </w:r>
      <w:r w:rsidR="004F0DDF">
        <w:rPr>
          <w:rFonts w:cs="Times New Roman"/>
        </w:rPr>
        <w:t>among</w:t>
      </w:r>
      <w:r w:rsidR="0049125D">
        <w:rPr>
          <w:rFonts w:cs="Times New Roman"/>
        </w:rPr>
        <w:t xml:space="preserve"> community members (</w:t>
      </w:r>
      <w:proofErr w:type="spellStart"/>
      <w:r w:rsidR="00852054">
        <w:rPr>
          <w:rFonts w:cs="Times New Roman"/>
        </w:rPr>
        <w:t>Gassman</w:t>
      </w:r>
      <w:proofErr w:type="spellEnd"/>
      <w:r w:rsidR="00852054">
        <w:rPr>
          <w:rFonts w:cs="Times New Roman"/>
        </w:rPr>
        <w:t xml:space="preserve"> </w:t>
      </w:r>
      <w:r w:rsidR="005D5049" w:rsidRPr="006C1D50">
        <w:rPr>
          <w:rFonts w:cs="Times New Roman"/>
        </w:rPr>
        <w:t>&amp;</w:t>
      </w:r>
      <w:r w:rsidR="00852054">
        <w:rPr>
          <w:rFonts w:cs="Times New Roman"/>
        </w:rPr>
        <w:t xml:space="preserve"> Hare 2005, Johnson 2008, Mooney </w:t>
      </w:r>
      <w:r w:rsidR="00852054" w:rsidRPr="005D5049">
        <w:rPr>
          <w:rFonts w:cs="Times New Roman"/>
          <w:i/>
        </w:rPr>
        <w:t>et al</w:t>
      </w:r>
      <w:r w:rsidR="00852054">
        <w:rPr>
          <w:rFonts w:cs="Times New Roman"/>
        </w:rPr>
        <w:t xml:space="preserve">. 2008, </w:t>
      </w:r>
      <w:proofErr w:type="spellStart"/>
      <w:r w:rsidR="0049125D">
        <w:rPr>
          <w:rFonts w:cs="Times New Roman"/>
        </w:rPr>
        <w:t>Lamit</w:t>
      </w:r>
      <w:proofErr w:type="spellEnd"/>
      <w:r w:rsidR="0049125D">
        <w:rPr>
          <w:rFonts w:cs="Times New Roman"/>
        </w:rPr>
        <w:t xml:space="preserve"> </w:t>
      </w:r>
      <w:r w:rsidR="0049125D" w:rsidRPr="005D5049">
        <w:rPr>
          <w:rFonts w:cs="Times New Roman"/>
          <w:i/>
        </w:rPr>
        <w:t>et al</w:t>
      </w:r>
      <w:r w:rsidR="0049125D">
        <w:rPr>
          <w:rFonts w:cs="Times New Roman"/>
        </w:rPr>
        <w:t xml:space="preserve">. 2014, </w:t>
      </w:r>
      <w:r w:rsidR="0049125D">
        <w:t xml:space="preserve">Busby </w:t>
      </w:r>
      <w:r w:rsidR="0049125D" w:rsidRPr="006C1D50">
        <w:rPr>
          <w:i/>
        </w:rPr>
        <w:t>et al</w:t>
      </w:r>
      <w:r w:rsidR="0049125D">
        <w:t>. in press)</w:t>
      </w:r>
      <w:r w:rsidR="00B86938">
        <w:t>,</w:t>
      </w:r>
      <w:r w:rsidR="004F0DDF">
        <w:t xml:space="preserve"> </w:t>
      </w:r>
      <w:r w:rsidR="0049125D">
        <w:t>and</w:t>
      </w:r>
      <w:r w:rsidR="0049125D">
        <w:rPr>
          <w:rFonts w:cs="Times New Roman"/>
        </w:rPr>
        <w:t xml:space="preserve"> shape the phenotypes of associated organisms (e.g., aphid gall size and fecundity, Smith </w:t>
      </w:r>
      <w:r w:rsidR="0049125D" w:rsidRPr="005D5049">
        <w:rPr>
          <w:rFonts w:cs="Times New Roman"/>
          <w:i/>
        </w:rPr>
        <w:t>et al</w:t>
      </w:r>
      <w:r w:rsidR="0049125D">
        <w:rPr>
          <w:rFonts w:cs="Times New Roman"/>
        </w:rPr>
        <w:t xml:space="preserve">. 2010). These effects may produce important selection pressures that lead to local adaptation of community members to individual plant genotypes or populations (Shuster </w:t>
      </w:r>
      <w:r w:rsidR="0049125D" w:rsidRPr="00DD6DF5">
        <w:rPr>
          <w:rFonts w:cs="Times New Roman"/>
          <w:i/>
        </w:rPr>
        <w:t>et al</w:t>
      </w:r>
      <w:r w:rsidR="0049125D">
        <w:rPr>
          <w:rFonts w:cs="Times New Roman"/>
        </w:rPr>
        <w:t xml:space="preserve">. 2006, Evans </w:t>
      </w:r>
      <w:r w:rsidR="0049125D" w:rsidRPr="00DD6DF5">
        <w:rPr>
          <w:rFonts w:cs="Times New Roman"/>
          <w:i/>
        </w:rPr>
        <w:t>et al</w:t>
      </w:r>
      <w:r w:rsidR="0049125D">
        <w:rPr>
          <w:rFonts w:cs="Times New Roman"/>
        </w:rPr>
        <w:t xml:space="preserve">. 2008, Smith </w:t>
      </w:r>
      <w:r w:rsidR="0049125D" w:rsidRPr="00DD6DF5">
        <w:rPr>
          <w:rFonts w:cs="Times New Roman"/>
          <w:i/>
        </w:rPr>
        <w:t>et al</w:t>
      </w:r>
      <w:r w:rsidR="0049125D">
        <w:rPr>
          <w:rFonts w:cs="Times New Roman"/>
        </w:rPr>
        <w:t xml:space="preserve">. 2010, </w:t>
      </w:r>
      <w:proofErr w:type="spellStart"/>
      <w:r w:rsidR="009D07CF">
        <w:rPr>
          <w:rFonts w:cs="Times New Roman"/>
        </w:rPr>
        <w:t>Stireman</w:t>
      </w:r>
      <w:proofErr w:type="spellEnd"/>
      <w:r w:rsidR="009D07CF">
        <w:rPr>
          <w:rFonts w:cs="Times New Roman"/>
        </w:rPr>
        <w:t xml:space="preserve"> </w:t>
      </w:r>
      <w:r w:rsidR="009D07CF" w:rsidRPr="005D5049">
        <w:rPr>
          <w:rFonts w:cs="Times New Roman"/>
          <w:i/>
        </w:rPr>
        <w:t>et al</w:t>
      </w:r>
      <w:r w:rsidR="009D07CF">
        <w:rPr>
          <w:rFonts w:cs="Times New Roman"/>
        </w:rPr>
        <w:t>. 2006</w:t>
      </w:r>
      <w:r w:rsidR="0049125D">
        <w:rPr>
          <w:rFonts w:cs="Times New Roman"/>
        </w:rPr>
        <w:t>)</w:t>
      </w:r>
      <w:r w:rsidR="009C5064">
        <w:rPr>
          <w:rFonts w:cs="Times New Roman"/>
        </w:rPr>
        <w:t xml:space="preserve"> that can cascade to higher </w:t>
      </w:r>
      <w:proofErr w:type="spellStart"/>
      <w:r w:rsidR="009C5064">
        <w:rPr>
          <w:rFonts w:cs="Times New Roman"/>
        </w:rPr>
        <w:t>trophic</w:t>
      </w:r>
      <w:proofErr w:type="spellEnd"/>
      <w:r w:rsidR="009C5064">
        <w:rPr>
          <w:rFonts w:cs="Times New Roman"/>
        </w:rPr>
        <w:t xml:space="preserve"> levels (</w:t>
      </w:r>
      <w:proofErr w:type="spellStart"/>
      <w:r w:rsidR="009C5064">
        <w:rPr>
          <w:rFonts w:cs="Times New Roman"/>
        </w:rPr>
        <w:t>Stireman</w:t>
      </w:r>
      <w:proofErr w:type="spellEnd"/>
      <w:r w:rsidR="009C5064">
        <w:rPr>
          <w:rFonts w:cs="Times New Roman"/>
        </w:rPr>
        <w:t xml:space="preserve"> </w:t>
      </w:r>
      <w:r w:rsidR="009C5064" w:rsidRPr="00DD6DF5">
        <w:rPr>
          <w:rFonts w:cs="Times New Roman"/>
          <w:i/>
        </w:rPr>
        <w:t>et al</w:t>
      </w:r>
      <w:r w:rsidR="009C5064">
        <w:rPr>
          <w:rFonts w:cs="Times New Roman"/>
        </w:rPr>
        <w:t>. 2006)</w:t>
      </w:r>
      <w:r w:rsidR="0049125D">
        <w:rPr>
          <w:rFonts w:cs="Times New Roman"/>
        </w:rPr>
        <w:t>, and may also feed back to</w:t>
      </w:r>
      <w:r w:rsidR="00546BAA">
        <w:rPr>
          <w:rFonts w:cs="Times New Roman"/>
        </w:rPr>
        <w:t xml:space="preserve"> act as selective forces on </w:t>
      </w:r>
      <w:r w:rsidR="0049125D">
        <w:rPr>
          <w:rFonts w:cs="Times New Roman"/>
        </w:rPr>
        <w:t>plant</w:t>
      </w:r>
      <w:r w:rsidR="00546BAA">
        <w:rPr>
          <w:rFonts w:cs="Times New Roman"/>
        </w:rPr>
        <w:t>s</w:t>
      </w:r>
      <w:r w:rsidR="0049125D">
        <w:rPr>
          <w:rFonts w:cs="Times New Roman"/>
        </w:rPr>
        <w:t xml:space="preserve"> (</w:t>
      </w:r>
      <w:proofErr w:type="spellStart"/>
      <w:r w:rsidR="0049125D">
        <w:rPr>
          <w:rFonts w:cs="Times New Roman"/>
        </w:rPr>
        <w:t>Lankau</w:t>
      </w:r>
      <w:proofErr w:type="spellEnd"/>
      <w:r w:rsidR="0049125D">
        <w:rPr>
          <w:rFonts w:cs="Times New Roman"/>
        </w:rPr>
        <w:t xml:space="preserve"> </w:t>
      </w:r>
      <w:r w:rsidR="00DD6DF5">
        <w:rPr>
          <w:rFonts w:cs="Times New Roman"/>
        </w:rPr>
        <w:t>&amp;</w:t>
      </w:r>
      <w:r w:rsidR="0049125D">
        <w:rPr>
          <w:rFonts w:cs="Times New Roman"/>
        </w:rPr>
        <w:t xml:space="preserve"> </w:t>
      </w:r>
      <w:r w:rsidR="002A4F25">
        <w:rPr>
          <w:rFonts w:cs="Times New Roman"/>
        </w:rPr>
        <w:t>Strauss 2007</w:t>
      </w:r>
      <w:r w:rsidR="00EF4CA2">
        <w:rPr>
          <w:rFonts w:cs="Times New Roman"/>
        </w:rPr>
        <w:t xml:space="preserve">, </w:t>
      </w:r>
      <w:r w:rsidR="001C77DB">
        <w:rPr>
          <w:rFonts w:cs="Times New Roman"/>
        </w:rPr>
        <w:t xml:space="preserve">Smith </w:t>
      </w:r>
      <w:r w:rsidR="001C77DB" w:rsidRPr="00DD6DF5">
        <w:rPr>
          <w:rFonts w:cs="Times New Roman"/>
          <w:i/>
        </w:rPr>
        <w:t>et al</w:t>
      </w:r>
      <w:r w:rsidR="001C77DB">
        <w:rPr>
          <w:rFonts w:cs="Times New Roman"/>
        </w:rPr>
        <w:t xml:space="preserve">. 2012, </w:t>
      </w:r>
      <w:proofErr w:type="spellStart"/>
      <w:r w:rsidR="00EF4CA2">
        <w:rPr>
          <w:rFonts w:cs="Times New Roman"/>
        </w:rPr>
        <w:t>Gehring</w:t>
      </w:r>
      <w:proofErr w:type="spellEnd"/>
      <w:r w:rsidR="00EF4CA2">
        <w:rPr>
          <w:rFonts w:cs="Times New Roman"/>
        </w:rPr>
        <w:t xml:space="preserve"> </w:t>
      </w:r>
      <w:r w:rsidR="00EF4CA2" w:rsidRPr="00DD6DF5">
        <w:rPr>
          <w:rFonts w:cs="Times New Roman"/>
          <w:i/>
        </w:rPr>
        <w:t>et al</w:t>
      </w:r>
      <w:r w:rsidR="00EF4CA2">
        <w:rPr>
          <w:rFonts w:cs="Times New Roman"/>
        </w:rPr>
        <w:t>. 2014</w:t>
      </w:r>
      <w:r w:rsidR="0049125D">
        <w:rPr>
          <w:rFonts w:cs="Times New Roman"/>
        </w:rPr>
        <w:t xml:space="preserve">). </w:t>
      </w:r>
      <w:commentRangeStart w:id="27"/>
      <w:r w:rsidR="0049125D">
        <w:rPr>
          <w:rFonts w:cs="Times New Roman"/>
        </w:rPr>
        <w:t>The community phenotype is therefore the extended consequences of: 1) genetically based plant traits directly affecting abundance</w:t>
      </w:r>
      <w:r w:rsidR="00187674">
        <w:rPr>
          <w:rFonts w:cs="Times New Roman"/>
        </w:rPr>
        <w:t>s</w:t>
      </w:r>
      <w:r w:rsidR="00E8031E">
        <w:rPr>
          <w:rFonts w:cs="Times New Roman"/>
        </w:rPr>
        <w:t xml:space="preserve"> </w:t>
      </w:r>
      <w:r w:rsidR="000C7F77">
        <w:rPr>
          <w:rFonts w:cs="Times New Roman"/>
        </w:rPr>
        <w:t xml:space="preserve">and </w:t>
      </w:r>
      <w:r w:rsidR="0049125D" w:rsidRPr="000C7F77">
        <w:rPr>
          <w:rFonts w:cs="Times New Roman"/>
        </w:rPr>
        <w:t xml:space="preserve">fitness of community members, 2) genotype-specific modulation of interactions among community members, 3) </w:t>
      </w:r>
      <w:proofErr w:type="spellStart"/>
      <w:r w:rsidR="0049125D" w:rsidRPr="000C7F77">
        <w:rPr>
          <w:rFonts w:cs="Times New Roman"/>
        </w:rPr>
        <w:t>interspecific</w:t>
      </w:r>
      <w:proofErr w:type="spellEnd"/>
      <w:r w:rsidR="0049125D" w:rsidRPr="000C7F77">
        <w:rPr>
          <w:rFonts w:cs="Times New Roman"/>
        </w:rPr>
        <w:t xml:space="preserve"> indirect genetic effects (</w:t>
      </w:r>
      <w:proofErr w:type="spellStart"/>
      <w:r w:rsidR="0049125D" w:rsidRPr="000C7F77">
        <w:rPr>
          <w:rFonts w:cs="Times New Roman"/>
        </w:rPr>
        <w:t>IIGEs</w:t>
      </w:r>
      <w:proofErr w:type="spellEnd"/>
      <w:r w:rsidR="0049125D" w:rsidRPr="000C7F77">
        <w:rPr>
          <w:rFonts w:cs="Times New Roman"/>
        </w:rPr>
        <w:t>), where the phenotype of an individual in one species is, in part, due to the expression of genes in one or more different species (Shuster</w:t>
      </w:r>
      <w:r w:rsidR="0049125D">
        <w:rPr>
          <w:rFonts w:cs="Times New Roman"/>
        </w:rPr>
        <w:t xml:space="preserve"> </w:t>
      </w:r>
      <w:r w:rsidR="0049125D" w:rsidRPr="00DD6DF5">
        <w:rPr>
          <w:rFonts w:cs="Times New Roman"/>
          <w:i/>
        </w:rPr>
        <w:t>et al</w:t>
      </w:r>
      <w:r w:rsidR="0049125D">
        <w:rPr>
          <w:rFonts w:cs="Times New Roman"/>
        </w:rPr>
        <w:t xml:space="preserve">. 2006, Wade 2007, </w:t>
      </w:r>
      <w:r w:rsidR="0049125D" w:rsidRPr="008A4E5B">
        <w:rPr>
          <w:rFonts w:cs="Times New Roman"/>
        </w:rPr>
        <w:t xml:space="preserve">Allan </w:t>
      </w:r>
      <w:r w:rsidR="0049125D" w:rsidRPr="00DD6DF5">
        <w:rPr>
          <w:rFonts w:cs="Times New Roman"/>
          <w:i/>
        </w:rPr>
        <w:t>et al</w:t>
      </w:r>
      <w:r w:rsidR="0049125D" w:rsidRPr="008A4E5B">
        <w:rPr>
          <w:rFonts w:cs="Times New Roman"/>
        </w:rPr>
        <w:t>. 2012</w:t>
      </w:r>
      <w:r w:rsidR="0049125D">
        <w:rPr>
          <w:rFonts w:cs="Times New Roman"/>
        </w:rPr>
        <w:t xml:space="preserve">), and 4) local adaptation of dependent species to plant </w:t>
      </w:r>
      <w:commentRangeStart w:id="28"/>
      <w:commentRangeStart w:id="29"/>
      <w:r w:rsidR="0049125D">
        <w:rPr>
          <w:rFonts w:cs="Times New Roman"/>
        </w:rPr>
        <w:t>genotypes</w:t>
      </w:r>
      <w:commentRangeEnd w:id="28"/>
      <w:r w:rsidR="0049125D">
        <w:rPr>
          <w:rStyle w:val="CommentReference"/>
          <w:vanish/>
        </w:rPr>
        <w:commentReference w:id="28"/>
      </w:r>
      <w:commentRangeEnd w:id="29"/>
      <w:r w:rsidR="00FB1176">
        <w:rPr>
          <w:rStyle w:val="CommentReference"/>
          <w:vanish/>
        </w:rPr>
        <w:commentReference w:id="29"/>
      </w:r>
      <w:r w:rsidR="0049125D">
        <w:rPr>
          <w:rFonts w:cs="Times New Roman"/>
        </w:rPr>
        <w:t>.</w:t>
      </w:r>
      <w:commentRangeEnd w:id="27"/>
      <w:r w:rsidR="000C7F77">
        <w:rPr>
          <w:rStyle w:val="CommentReference"/>
          <w:vanish/>
        </w:rPr>
        <w:commentReference w:id="27"/>
      </w:r>
    </w:p>
    <w:p w:rsidR="00EE2BE0" w:rsidRDefault="0049125D" w:rsidP="00F46E48">
      <w:pPr>
        <w:spacing w:line="480" w:lineRule="auto"/>
      </w:pPr>
      <w:r>
        <w:rPr>
          <w:rFonts w:cs="Times New Roman"/>
        </w:rPr>
        <w:tab/>
      </w:r>
      <w:commentRangeStart w:id="30"/>
      <w:r w:rsidR="00D86A91">
        <w:rPr>
          <w:rFonts w:cs="Times New Roman"/>
        </w:rPr>
        <w:t>E</w:t>
      </w:r>
      <w:r w:rsidR="00E36DA1">
        <w:rPr>
          <w:rFonts w:cs="Times New Roman"/>
        </w:rPr>
        <w:t>co</w:t>
      </w:r>
      <w:commentRangeEnd w:id="30"/>
      <w:r w:rsidR="00C91CA2">
        <w:rPr>
          <w:rStyle w:val="CommentReference"/>
          <w:vanish/>
        </w:rPr>
        <w:commentReference w:id="30"/>
      </w:r>
      <w:r w:rsidR="00E36DA1">
        <w:rPr>
          <w:rFonts w:cs="Times New Roman"/>
        </w:rPr>
        <w:t>-evolutionary</w:t>
      </w:r>
      <w:r w:rsidR="008A42BD">
        <w:rPr>
          <w:rFonts w:cs="Times New Roman"/>
        </w:rPr>
        <w:t xml:space="preserve"> studies</w:t>
      </w:r>
      <w:r w:rsidR="00E36DA1">
        <w:rPr>
          <w:rFonts w:cs="Times New Roman"/>
        </w:rPr>
        <w:t xml:space="preserve"> </w:t>
      </w:r>
      <w:r w:rsidR="00D86A91">
        <w:rPr>
          <w:rFonts w:cs="Times New Roman"/>
        </w:rPr>
        <w:t>of the</w:t>
      </w:r>
      <w:r w:rsidR="00E36DA1">
        <w:rPr>
          <w:rFonts w:cs="Times New Roman"/>
        </w:rPr>
        <w:t xml:space="preserve"> interactions between plants and their associated communities</w:t>
      </w:r>
      <w:r w:rsidR="00F75DAC">
        <w:rPr>
          <w:rFonts w:cs="Times New Roman"/>
        </w:rPr>
        <w:t xml:space="preserve"> have</w:t>
      </w:r>
      <w:r w:rsidR="00D86A91">
        <w:rPr>
          <w:rFonts w:cs="Times New Roman"/>
        </w:rPr>
        <w:t xml:space="preserve"> typically</w:t>
      </w:r>
      <w:r w:rsidR="008A42BD">
        <w:rPr>
          <w:rFonts w:cs="Times New Roman"/>
        </w:rPr>
        <w:t xml:space="preserve"> focus</w:t>
      </w:r>
      <w:r w:rsidR="00F75DAC">
        <w:rPr>
          <w:rFonts w:cs="Times New Roman"/>
        </w:rPr>
        <w:t>ed</w:t>
      </w:r>
      <w:r w:rsidR="008A42BD">
        <w:rPr>
          <w:rFonts w:cs="Times New Roman"/>
        </w:rPr>
        <w:t xml:space="preserve"> on </w:t>
      </w:r>
      <w:r w:rsidR="00E36DA1">
        <w:rPr>
          <w:rFonts w:cs="Times New Roman"/>
        </w:rPr>
        <w:t>single communities</w:t>
      </w:r>
      <w:r w:rsidR="008A42BD">
        <w:rPr>
          <w:rFonts w:cs="Times New Roman"/>
        </w:rPr>
        <w:t xml:space="preserve"> (e.g., arthropods</w:t>
      </w:r>
      <w:commentRangeStart w:id="31"/>
      <w:r w:rsidR="008A42BD">
        <w:rPr>
          <w:rFonts w:cs="Times New Roman"/>
        </w:rPr>
        <w:t xml:space="preserve">). However, </w:t>
      </w:r>
      <w:r w:rsidR="008A42BD">
        <w:t>because plant genes</w:t>
      </w:r>
      <w:r w:rsidR="00F75DAC">
        <w:t xml:space="preserve"> can</w:t>
      </w:r>
      <w:r w:rsidR="008A42BD">
        <w:t xml:space="preserve"> link diverse groups of plant-associated species (e.g., Dickson &amp; </w:t>
      </w:r>
      <w:proofErr w:type="spellStart"/>
      <w:r w:rsidR="008A42BD">
        <w:t>Whitham</w:t>
      </w:r>
      <w:proofErr w:type="spellEnd"/>
      <w:r w:rsidR="008A42BD">
        <w:t xml:space="preserve"> 1996, </w:t>
      </w:r>
      <w:proofErr w:type="spellStart"/>
      <w:r w:rsidR="008A42BD" w:rsidRPr="00C84449">
        <w:t>Ahlholm</w:t>
      </w:r>
      <w:proofErr w:type="spellEnd"/>
      <w:r w:rsidR="008A42BD" w:rsidRPr="00C84449">
        <w:t xml:space="preserve"> </w:t>
      </w:r>
      <w:r w:rsidR="008A42BD" w:rsidRPr="00C84449">
        <w:rPr>
          <w:i/>
        </w:rPr>
        <w:t>et al</w:t>
      </w:r>
      <w:r w:rsidR="008A42BD">
        <w:t xml:space="preserve">. 2003, </w:t>
      </w:r>
      <w:proofErr w:type="spellStart"/>
      <w:r w:rsidR="008A42BD">
        <w:t>Tagu</w:t>
      </w:r>
      <w:proofErr w:type="spellEnd"/>
      <w:r w:rsidR="008A42BD">
        <w:t xml:space="preserve"> </w:t>
      </w:r>
      <w:r w:rsidR="008A42BD" w:rsidRPr="00157FC8">
        <w:rPr>
          <w:i/>
        </w:rPr>
        <w:t>et al</w:t>
      </w:r>
      <w:r w:rsidR="008A42BD">
        <w:t xml:space="preserve">. 2005, </w:t>
      </w:r>
      <w:proofErr w:type="spellStart"/>
      <w:r w:rsidR="008A42BD">
        <w:t>Sthultz</w:t>
      </w:r>
      <w:proofErr w:type="spellEnd"/>
      <w:r w:rsidR="008A42BD">
        <w:t xml:space="preserve"> </w:t>
      </w:r>
      <w:r w:rsidR="008A42BD" w:rsidRPr="00D777D3">
        <w:rPr>
          <w:i/>
        </w:rPr>
        <w:t>et al</w:t>
      </w:r>
      <w:r w:rsidR="008A42BD">
        <w:t xml:space="preserve">. 2009), </w:t>
      </w:r>
      <w:r w:rsidR="00E7696F">
        <w:t xml:space="preserve">entire </w:t>
      </w:r>
      <w:r w:rsidR="008A42BD">
        <w:t xml:space="preserve">communities of distantly related, spatially </w:t>
      </w:r>
      <w:proofErr w:type="spellStart"/>
      <w:r w:rsidR="008A42BD">
        <w:t>disjunct</w:t>
      </w:r>
      <w:proofErr w:type="spellEnd"/>
      <w:r w:rsidR="008A42BD">
        <w:t xml:space="preserve"> species </w:t>
      </w:r>
      <w:r w:rsidR="00260AE9">
        <w:t>are likely linked</w:t>
      </w:r>
      <w:r w:rsidR="00E36DA1">
        <w:t xml:space="preserve"> </w:t>
      </w:r>
      <w:r w:rsidR="008A42BD">
        <w:t xml:space="preserve">by </w:t>
      </w:r>
      <w:commentRangeStart w:id="32"/>
      <w:r w:rsidR="008A42BD">
        <w:t>common</w:t>
      </w:r>
      <w:commentRangeEnd w:id="32"/>
      <w:r w:rsidR="009D07CF">
        <w:rPr>
          <w:rStyle w:val="CommentReference"/>
          <w:vanish/>
        </w:rPr>
        <w:commentReference w:id="32"/>
      </w:r>
      <w:r w:rsidR="00A35E9A">
        <w:t xml:space="preserve"> connections to plant genotype</w:t>
      </w:r>
      <w:r w:rsidR="004C177E">
        <w:t>.</w:t>
      </w:r>
      <w:r w:rsidR="00BE255E">
        <w:t xml:space="preserve"> </w:t>
      </w:r>
      <w:commentRangeStart w:id="33"/>
      <w:r w:rsidR="00BE255E">
        <w:rPr>
          <w:rStyle w:val="CommentReference"/>
          <w:vanish/>
        </w:rPr>
        <w:commentReference w:id="34"/>
      </w:r>
      <w:commentRangeEnd w:id="31"/>
      <w:r w:rsidR="00E7696F">
        <w:rPr>
          <w:rStyle w:val="CommentReference"/>
          <w:vanish/>
        </w:rPr>
        <w:commentReference w:id="31"/>
      </w:r>
      <w:r w:rsidR="0038474F">
        <w:rPr>
          <w:rFonts w:cs="Times New Roman"/>
        </w:rPr>
        <w:t xml:space="preserve">For example, </w:t>
      </w:r>
      <w:proofErr w:type="spellStart"/>
      <w:r w:rsidR="0038474F">
        <w:rPr>
          <w:rFonts w:cs="Times New Roman"/>
        </w:rPr>
        <w:t>Zytynska</w:t>
      </w:r>
      <w:proofErr w:type="spellEnd"/>
      <w:r w:rsidR="0038474F">
        <w:rPr>
          <w:rFonts w:cs="Times New Roman"/>
        </w:rPr>
        <w:t xml:space="preserve"> </w:t>
      </w:r>
      <w:r w:rsidR="0038474F" w:rsidRPr="00DD6DF5">
        <w:rPr>
          <w:rFonts w:cs="Times New Roman"/>
          <w:i/>
        </w:rPr>
        <w:t>et al</w:t>
      </w:r>
      <w:r w:rsidR="0038474F">
        <w:rPr>
          <w:rFonts w:cs="Times New Roman"/>
        </w:rPr>
        <w:t xml:space="preserve">. (2011) </w:t>
      </w:r>
      <w:r w:rsidR="00EB6837">
        <w:rPr>
          <w:rFonts w:cs="Times New Roman"/>
        </w:rPr>
        <w:t>show that</w:t>
      </w:r>
      <w:r w:rsidR="0038474F">
        <w:rPr>
          <w:rFonts w:cs="Times New Roman"/>
        </w:rPr>
        <w:t xml:space="preserve"> different genotypes of </w:t>
      </w:r>
      <w:r w:rsidR="00EB6837">
        <w:rPr>
          <w:rFonts w:cs="Times New Roman"/>
        </w:rPr>
        <w:t>a</w:t>
      </w:r>
      <w:r w:rsidR="0038474F">
        <w:rPr>
          <w:rFonts w:cs="Times New Roman"/>
        </w:rPr>
        <w:t xml:space="preserve"> </w:t>
      </w:r>
      <w:r w:rsidR="00694A37">
        <w:rPr>
          <w:rFonts w:cs="Times New Roman"/>
        </w:rPr>
        <w:t>tropical forest tree affect</w:t>
      </w:r>
      <w:r w:rsidR="0038474F" w:rsidRPr="00986E96">
        <w:rPr>
          <w:rFonts w:cs="Times New Roman"/>
        </w:rPr>
        <w:t xml:space="preserve"> both their associated epiphytic plants and invertebrate communities. </w:t>
      </w:r>
      <w:commentRangeStart w:id="35"/>
      <w:r w:rsidR="0038474F" w:rsidRPr="00986E96">
        <w:rPr>
          <w:rFonts w:cs="Times New Roman"/>
        </w:rPr>
        <w:t>These diverse communities may be genetically correlated among plant genotypes, in which shifts in the composition of one community among genotypes are mirrored by similar shifts in the composition of another community.</w:t>
      </w:r>
      <w:r w:rsidR="0038474F">
        <w:rPr>
          <w:rFonts w:cs="Times New Roman"/>
        </w:rPr>
        <w:t xml:space="preserve"> </w:t>
      </w:r>
      <w:commentRangeEnd w:id="35"/>
      <w:r w:rsidR="00D17C55">
        <w:rPr>
          <w:rStyle w:val="CommentReference"/>
          <w:vanish/>
        </w:rPr>
        <w:commentReference w:id="35"/>
      </w:r>
      <w:r w:rsidR="00E36DA1">
        <w:rPr>
          <w:rFonts w:cs="Times New Roman"/>
        </w:rPr>
        <w:t xml:space="preserve">Establishing such connections </w:t>
      </w:r>
      <w:r w:rsidR="00B855B3">
        <w:t>is</w:t>
      </w:r>
      <w:r w:rsidR="00F75DAC">
        <w:t xml:space="preserve"> important for </w:t>
      </w:r>
      <w:r w:rsidR="00B855B3">
        <w:t>disentangling</w:t>
      </w:r>
      <w:r w:rsidR="00F75DAC">
        <w:t xml:space="preserve"> the direct and indirect </w:t>
      </w:r>
      <w:r w:rsidR="00B855B3">
        <w:t>effects of plant genetic variation on communities, and understanding how ecological and evolutionary change in plants affect</w:t>
      </w:r>
      <w:r w:rsidR="00D86A91">
        <w:t>s</w:t>
      </w:r>
      <w:r w:rsidR="00B855B3">
        <w:t xml:space="preserve"> </w:t>
      </w:r>
      <w:r w:rsidR="007C588D">
        <w:t xml:space="preserve">the </w:t>
      </w:r>
      <w:r w:rsidR="0005159C">
        <w:t xml:space="preserve">dynamics and </w:t>
      </w:r>
      <w:r w:rsidR="007C588D">
        <w:t xml:space="preserve">biodiversity of plant-associated communities as a </w:t>
      </w:r>
      <w:commentRangeStart w:id="36"/>
      <w:r w:rsidR="007C588D">
        <w:t>whole</w:t>
      </w:r>
      <w:commentRangeEnd w:id="36"/>
      <w:r w:rsidR="00D17C55">
        <w:rPr>
          <w:rStyle w:val="CommentReference"/>
          <w:vanish/>
        </w:rPr>
        <w:commentReference w:id="36"/>
      </w:r>
      <w:r w:rsidR="00B855B3">
        <w:t>.</w:t>
      </w:r>
      <w:r w:rsidR="008A42BD">
        <w:rPr>
          <w:rFonts w:cs="Times New Roman"/>
        </w:rPr>
        <w:t xml:space="preserve"> </w:t>
      </w:r>
      <w:commentRangeEnd w:id="33"/>
      <w:r w:rsidR="00D86A91">
        <w:rPr>
          <w:rStyle w:val="CommentReference"/>
          <w:vanish/>
        </w:rPr>
        <w:commentReference w:id="33"/>
      </w:r>
    </w:p>
    <w:p w:rsidR="002F62F1" w:rsidRPr="00E36DA1" w:rsidRDefault="005D511D" w:rsidP="00B20831">
      <w:pPr>
        <w:spacing w:line="480" w:lineRule="auto"/>
        <w:rPr>
          <w:u w:val="single"/>
        </w:rPr>
      </w:pPr>
      <w:r>
        <w:tab/>
      </w:r>
      <w:r w:rsidR="00263043">
        <w:t>Here,</w:t>
      </w:r>
      <w:r w:rsidR="003800B9">
        <w:t xml:space="preserve"> we utilize </w:t>
      </w:r>
      <w:r w:rsidR="008A3636">
        <w:t xml:space="preserve">a diverse set of </w:t>
      </w:r>
      <w:r w:rsidR="003800B9">
        <w:t xml:space="preserve">data </w:t>
      </w:r>
      <w:r w:rsidR="000E0881">
        <w:t xml:space="preserve">collected </w:t>
      </w:r>
      <w:r w:rsidR="003800B9">
        <w:t xml:space="preserve">from </w:t>
      </w:r>
      <w:r w:rsidR="00B855B3">
        <w:t xml:space="preserve">a single </w:t>
      </w:r>
      <w:r w:rsidR="008A3636">
        <w:t xml:space="preserve">common garden to </w:t>
      </w:r>
      <w:r w:rsidR="009D24FC">
        <w:t xml:space="preserve">understand </w:t>
      </w:r>
      <w:r w:rsidR="008A3636">
        <w:t xml:space="preserve">patterns of genetic </w:t>
      </w:r>
      <w:proofErr w:type="spellStart"/>
      <w:r w:rsidR="008A3636">
        <w:t>covariation</w:t>
      </w:r>
      <w:proofErr w:type="spellEnd"/>
      <w:r w:rsidR="004879BD">
        <w:t xml:space="preserve"> among </w:t>
      </w:r>
      <w:r w:rsidR="00B462FA">
        <w:t>communities</w:t>
      </w:r>
      <w:r w:rsidR="00451F51">
        <w:t xml:space="preserve"> of</w:t>
      </w:r>
      <w:r w:rsidR="004879BD">
        <w:t xml:space="preserve"> organisms</w:t>
      </w:r>
      <w:r w:rsidR="00451F51">
        <w:t xml:space="preserve"> associated with </w:t>
      </w:r>
      <w:proofErr w:type="spellStart"/>
      <w:r w:rsidR="00D00BA6" w:rsidRPr="00451F51">
        <w:rPr>
          <w:i/>
        </w:rPr>
        <w:t>P</w:t>
      </w:r>
      <w:r w:rsidR="005253BE">
        <w:rPr>
          <w:i/>
        </w:rPr>
        <w:t>opulus</w:t>
      </w:r>
      <w:proofErr w:type="spellEnd"/>
      <w:r w:rsidR="00D00BA6" w:rsidRPr="00451F51">
        <w:rPr>
          <w:i/>
        </w:rPr>
        <w:t xml:space="preserve"> </w:t>
      </w:r>
      <w:proofErr w:type="spellStart"/>
      <w:r w:rsidR="00451F51" w:rsidRPr="00451F51">
        <w:rPr>
          <w:i/>
        </w:rPr>
        <w:t>angustifolia</w:t>
      </w:r>
      <w:proofErr w:type="spellEnd"/>
      <w:r w:rsidR="005253BE">
        <w:t xml:space="preserve"> (</w:t>
      </w:r>
      <w:proofErr w:type="spellStart"/>
      <w:r w:rsidR="005253BE">
        <w:t>narrowleaf</w:t>
      </w:r>
      <w:proofErr w:type="spellEnd"/>
      <w:r w:rsidR="005253BE">
        <w:t xml:space="preserve"> cottonwood)</w:t>
      </w:r>
      <w:r w:rsidR="008A3636">
        <w:t>.</w:t>
      </w:r>
      <w:r w:rsidR="009D24FC">
        <w:t xml:space="preserve"> </w:t>
      </w:r>
      <w:commentRangeStart w:id="37"/>
      <w:r w:rsidR="00673E35">
        <w:t xml:space="preserve">Our </w:t>
      </w:r>
      <w:r w:rsidR="00D33F51">
        <w:t>primary</w:t>
      </w:r>
      <w:r w:rsidR="00673E35">
        <w:t xml:space="preserve"> goal </w:t>
      </w:r>
      <w:r w:rsidR="005253BE">
        <w:t>is</w:t>
      </w:r>
      <w:r w:rsidR="000C3B4C">
        <w:t xml:space="preserve"> to </w:t>
      </w:r>
      <w:r w:rsidR="00D33F51">
        <w:t>test</w:t>
      </w:r>
      <w:r w:rsidR="003C1F03">
        <w:t xml:space="preserve"> </w:t>
      </w:r>
      <w:r w:rsidR="004E2153">
        <w:t>the hypothesis that</w:t>
      </w:r>
      <w:r w:rsidR="00566D7D">
        <w:t xml:space="preserve"> communities are </w:t>
      </w:r>
      <w:r w:rsidR="005253BE">
        <w:t xml:space="preserve">genetically </w:t>
      </w:r>
      <w:r w:rsidR="005837A0">
        <w:t>correlated</w:t>
      </w:r>
      <w:r w:rsidR="00673E35">
        <w:t xml:space="preserve"> with one another </w:t>
      </w:r>
      <w:r w:rsidR="005253BE">
        <w:t xml:space="preserve">across </w:t>
      </w:r>
      <w:r w:rsidR="00673E35">
        <w:t xml:space="preserve">plant genotypes. </w:t>
      </w:r>
      <w:commentRangeEnd w:id="37"/>
      <w:r w:rsidR="00AF3ED5">
        <w:rPr>
          <w:rStyle w:val="CommentReference"/>
          <w:vanish/>
        </w:rPr>
        <w:commentReference w:id="37"/>
      </w:r>
      <w:r w:rsidR="005253BE">
        <w:t>Next, we evaluate</w:t>
      </w:r>
      <w:r w:rsidR="004E2153">
        <w:t xml:space="preserve"> </w:t>
      </w:r>
      <w:r w:rsidR="00D366FC">
        <w:t>four</w:t>
      </w:r>
      <w:r w:rsidR="004E2153">
        <w:t xml:space="preserve"> non-mutually exclusive,</w:t>
      </w:r>
      <w:r w:rsidR="00673E35">
        <w:t xml:space="preserve"> </w:t>
      </w:r>
      <w:r w:rsidR="0076591A">
        <w:t xml:space="preserve">mechanistic </w:t>
      </w:r>
      <w:r w:rsidR="00673E35">
        <w:t xml:space="preserve">hypotheses </w:t>
      </w:r>
      <w:r w:rsidR="004E2153">
        <w:t xml:space="preserve">for explaining </w:t>
      </w:r>
      <w:r w:rsidR="007A4E08">
        <w:t xml:space="preserve">the patterns of </w:t>
      </w:r>
      <w:r w:rsidR="004E2153">
        <w:t>genetic correlations among communities</w:t>
      </w:r>
      <w:r w:rsidR="00491265">
        <w:t xml:space="preserve"> (Table 1)</w:t>
      </w:r>
      <w:r w:rsidR="000C3B4C">
        <w:t xml:space="preserve">. </w:t>
      </w:r>
      <w:r w:rsidR="00D33F51">
        <w:t xml:space="preserve">The </w:t>
      </w:r>
      <w:r w:rsidR="008A42BD" w:rsidRPr="008A42BD">
        <w:rPr>
          <w:i/>
        </w:rPr>
        <w:t>resource similarity hypothesis</w:t>
      </w:r>
      <w:r w:rsidR="008A42BD">
        <w:t xml:space="preserve"> </w:t>
      </w:r>
      <w:r w:rsidR="007350C6">
        <w:t>argues that</w:t>
      </w:r>
      <w:r w:rsidR="00B20831">
        <w:t xml:space="preserve"> </w:t>
      </w:r>
      <w:r w:rsidR="00420030">
        <w:t xml:space="preserve">communities on </w:t>
      </w:r>
      <w:commentRangeStart w:id="38"/>
      <w:r w:rsidR="00420030">
        <w:t>similar</w:t>
      </w:r>
      <w:commentRangeEnd w:id="38"/>
      <w:r w:rsidR="00F37380">
        <w:rPr>
          <w:rStyle w:val="CommentReference"/>
          <w:vanish/>
        </w:rPr>
        <w:commentReference w:id="38"/>
      </w:r>
      <w:r w:rsidR="00420030">
        <w:t xml:space="preserve"> </w:t>
      </w:r>
      <w:del w:id="39" w:author="Louis J. Lamit" w:date="2014-07-11T20:24:00Z">
        <w:r w:rsidR="00420030" w:rsidDel="00F37380">
          <w:delText>or different</w:delText>
        </w:r>
        <w:r w:rsidR="007350C6" w:rsidDel="00F37380">
          <w:delText xml:space="preserve"> </w:delText>
        </w:r>
      </w:del>
      <w:r w:rsidR="007350C6">
        <w:t xml:space="preserve">resource types (e.g., </w:t>
      </w:r>
      <w:r w:rsidR="00A06577">
        <w:t>soil</w:t>
      </w:r>
      <w:r w:rsidR="007350C6">
        <w:t xml:space="preserve"> versus leaves) are </w:t>
      </w:r>
      <w:r w:rsidR="00F37380">
        <w:t xml:space="preserve">more strongly </w:t>
      </w:r>
      <w:r w:rsidR="007350C6">
        <w:t>correlated</w:t>
      </w:r>
      <w:r w:rsidR="00F37380">
        <w:t xml:space="preserve"> than those on different resources</w:t>
      </w:r>
      <w:r w:rsidR="007350C6">
        <w:t>.</w:t>
      </w:r>
      <w:r w:rsidR="00420030">
        <w:t xml:space="preserve"> </w:t>
      </w:r>
      <w:r w:rsidR="00330B32">
        <w:t>Species</w:t>
      </w:r>
      <w:r w:rsidR="003A1611">
        <w:t xml:space="preserve"> connected through the same local food web</w:t>
      </w:r>
      <w:r w:rsidR="00330B32">
        <w:t xml:space="preserve"> </w:t>
      </w:r>
      <w:r w:rsidR="007350C6">
        <w:t xml:space="preserve">are </w:t>
      </w:r>
      <w:r w:rsidR="0011598D">
        <w:t>more likely to interact through direct encounters</w:t>
      </w:r>
      <w:r w:rsidR="007350C6">
        <w:t xml:space="preserve"> (e.g., competition)</w:t>
      </w:r>
      <w:r w:rsidR="00C5704C">
        <w:t xml:space="preserve"> or indirectly through plant trait modulation</w:t>
      </w:r>
      <w:r w:rsidR="0011598D">
        <w:t xml:space="preserve">, </w:t>
      </w:r>
      <w:r w:rsidR="003A1611">
        <w:t>and</w:t>
      </w:r>
      <w:r w:rsidR="00C469BB">
        <w:t xml:space="preserve"> be sensitive to genetic variation in the same plant traits</w:t>
      </w:r>
      <w:r w:rsidR="00D33F51">
        <w:t xml:space="preserve"> </w:t>
      </w:r>
      <w:r w:rsidR="00B95B7D" w:rsidRPr="00491265">
        <w:rPr>
          <w:highlight w:val="red"/>
        </w:rPr>
        <w:t>(CITATION)</w:t>
      </w:r>
      <w:r w:rsidR="00B95B7D">
        <w:t>.</w:t>
      </w:r>
      <w:r w:rsidR="008633A2">
        <w:t xml:space="preserve"> </w:t>
      </w:r>
      <w:r w:rsidR="004E2153">
        <w:t xml:space="preserve">The </w:t>
      </w:r>
      <w:r w:rsidR="00D33F51" w:rsidRPr="008A6772">
        <w:rPr>
          <w:i/>
        </w:rPr>
        <w:t>taxonomic similarity hypothesis</w:t>
      </w:r>
      <w:r w:rsidR="004E2153">
        <w:rPr>
          <w:i/>
        </w:rPr>
        <w:t xml:space="preserve"> </w:t>
      </w:r>
      <w:r w:rsidR="00D33F51">
        <w:t xml:space="preserve">predicts that </w:t>
      </w:r>
      <w:r w:rsidR="00C825C0">
        <w:t xml:space="preserve">communities of </w:t>
      </w:r>
      <w:r w:rsidR="008633A2">
        <w:t xml:space="preserve">organisms more closely related to </w:t>
      </w:r>
      <w:r w:rsidR="000312D9">
        <w:t>each other</w:t>
      </w:r>
      <w:r w:rsidR="008633A2">
        <w:t xml:space="preserve"> will be more strongly correlated </w:t>
      </w:r>
      <w:r w:rsidR="00C825C0">
        <w:t xml:space="preserve">than communities of organisms </w:t>
      </w:r>
      <w:r w:rsidR="008633A2">
        <w:t>dista</w:t>
      </w:r>
      <w:r w:rsidR="00C825C0">
        <w:t>ntly related</w:t>
      </w:r>
      <w:r w:rsidR="00D33F51">
        <w:t>.</w:t>
      </w:r>
      <w:r w:rsidR="008633A2">
        <w:t xml:space="preserve"> </w:t>
      </w:r>
      <w:r w:rsidR="000312D9">
        <w:t xml:space="preserve">This </w:t>
      </w:r>
      <w:r w:rsidR="00740E84">
        <w:t xml:space="preserve">hypothesis </w:t>
      </w:r>
      <w:r w:rsidR="00BC41F8">
        <w:t>is based on the assumption that</w:t>
      </w:r>
      <w:r w:rsidR="000312D9">
        <w:t xml:space="preserve"> </w:t>
      </w:r>
      <w:r w:rsidR="00DF7F4E">
        <w:t xml:space="preserve">the phenotypic expression of gene(s) </w:t>
      </w:r>
      <w:r w:rsidR="000312D9">
        <w:t xml:space="preserve">will </w:t>
      </w:r>
      <w:r w:rsidR="00BC41F8">
        <w:t>be more likely to influence related organisms</w:t>
      </w:r>
      <w:r w:rsidR="000312D9">
        <w:t xml:space="preserve"> than unrelated organisms.</w:t>
      </w:r>
      <w:r w:rsidR="007646AA">
        <w:t xml:space="preserve"> </w:t>
      </w:r>
      <w:r w:rsidR="00F37380" w:rsidRPr="00F37380">
        <w:t xml:space="preserve">Third, </w:t>
      </w:r>
      <w:r w:rsidR="00B8518F">
        <w:t xml:space="preserve">the </w:t>
      </w:r>
      <w:r w:rsidR="00B8518F" w:rsidRPr="00B932ED">
        <w:rPr>
          <w:i/>
        </w:rPr>
        <w:t>time attenuation hypothesis</w:t>
      </w:r>
      <w:r w:rsidR="00B8518F">
        <w:t xml:space="preserve"> posits that the</w:t>
      </w:r>
      <w:r w:rsidR="00F37380" w:rsidRPr="00F37380">
        <w:t xml:space="preserve"> strength of genetic correlations among communities will decline as the time between</w:t>
      </w:r>
      <w:commentRangeStart w:id="40"/>
      <w:r w:rsidR="00F37380" w:rsidRPr="00F37380">
        <w:t xml:space="preserve"> sampling </w:t>
      </w:r>
      <w:commentRangeEnd w:id="40"/>
      <w:r w:rsidR="00C46934">
        <w:rPr>
          <w:rStyle w:val="CommentReference"/>
          <w:vanish/>
        </w:rPr>
        <w:commentReference w:id="40"/>
      </w:r>
      <w:r w:rsidR="00F37380" w:rsidRPr="00F37380">
        <w:t xml:space="preserve">of each community increases. </w:t>
      </w:r>
      <w:r w:rsidR="000B6245">
        <w:t>Time</w:t>
      </w:r>
      <w:r w:rsidR="00F37380" w:rsidRPr="00F37380">
        <w:t xml:space="preserve"> will </w:t>
      </w:r>
      <w:r w:rsidR="000B6245">
        <w:t xml:space="preserve">likely </w:t>
      </w:r>
      <w:r w:rsidR="00F37380" w:rsidRPr="00F37380">
        <w:t>decouple the direct or indirect effects of communities on each other, and</w:t>
      </w:r>
      <w:r w:rsidR="000B6245">
        <w:t xml:space="preserve"> be associated with </w:t>
      </w:r>
      <w:r w:rsidR="00F37380" w:rsidRPr="00F37380">
        <w:t xml:space="preserve">variation in environmental conditions </w:t>
      </w:r>
      <w:r w:rsidR="000B6245">
        <w:t>that</w:t>
      </w:r>
      <w:r w:rsidR="00F37380" w:rsidRPr="00F37380">
        <w:t xml:space="preserve"> alter gene expression in the tree.</w:t>
      </w:r>
      <w:r w:rsidR="000B6245">
        <w:t xml:space="preserve"> </w:t>
      </w:r>
      <w:r w:rsidR="00D33F51">
        <w:t xml:space="preserve">Finally, the </w:t>
      </w:r>
      <w:commentRangeStart w:id="41"/>
      <w:r w:rsidR="00D33F51">
        <w:rPr>
          <w:i/>
        </w:rPr>
        <w:t xml:space="preserve">interacting </w:t>
      </w:r>
      <w:commentRangeStart w:id="42"/>
      <w:commentRangeStart w:id="43"/>
      <w:r w:rsidR="00D33F51">
        <w:rPr>
          <w:i/>
        </w:rPr>
        <w:t>foundation</w:t>
      </w:r>
      <w:commentRangeEnd w:id="42"/>
      <w:r w:rsidR="00AC7D0F">
        <w:rPr>
          <w:rStyle w:val="CommentReference"/>
        </w:rPr>
        <w:commentReference w:id="42"/>
      </w:r>
      <w:commentRangeEnd w:id="43"/>
      <w:r w:rsidR="000E2BAB">
        <w:rPr>
          <w:rStyle w:val="CommentReference"/>
          <w:vanish/>
        </w:rPr>
        <w:commentReference w:id="43"/>
      </w:r>
      <w:r w:rsidR="00D33F51">
        <w:rPr>
          <w:i/>
        </w:rPr>
        <w:t xml:space="preserve"> species</w:t>
      </w:r>
      <w:commentRangeStart w:id="44"/>
      <w:r w:rsidR="00D33F51" w:rsidRPr="00366578">
        <w:rPr>
          <w:i/>
        </w:rPr>
        <w:t xml:space="preserve"> </w:t>
      </w:r>
      <w:commentRangeEnd w:id="44"/>
      <w:r w:rsidR="00D33F51">
        <w:rPr>
          <w:rStyle w:val="CommentReference"/>
        </w:rPr>
        <w:commentReference w:id="44"/>
      </w:r>
      <w:r w:rsidR="00D33F51" w:rsidRPr="00366578">
        <w:rPr>
          <w:i/>
        </w:rPr>
        <w:t>hypothesis</w:t>
      </w:r>
      <w:r w:rsidR="00D33F51">
        <w:rPr>
          <w:i/>
        </w:rPr>
        <w:t xml:space="preserve"> </w:t>
      </w:r>
      <w:commentRangeEnd w:id="41"/>
      <w:r w:rsidR="001D3A1C">
        <w:rPr>
          <w:rStyle w:val="CommentReference"/>
          <w:vanish/>
        </w:rPr>
        <w:commentReference w:id="41"/>
      </w:r>
      <w:r w:rsidR="00D33F51">
        <w:t xml:space="preserve">posits </w:t>
      </w:r>
      <w:proofErr w:type="gramStart"/>
      <w:r w:rsidR="00D33F51">
        <w:t>that g</w:t>
      </w:r>
      <w:r w:rsidR="00366578">
        <w:t>enetic correlations among communities</w:t>
      </w:r>
      <w:r w:rsidR="00F76657">
        <w:t xml:space="preserve"> </w:t>
      </w:r>
      <w:r w:rsidR="00D8610E">
        <w:t>will be</w:t>
      </w:r>
      <w:r w:rsidR="00F76657">
        <w:t xml:space="preserve"> driven by interactions and abundances of</w:t>
      </w:r>
      <w:r w:rsidR="00692C3F">
        <w:t xml:space="preserve"> </w:t>
      </w:r>
      <w:r w:rsidR="001C449A">
        <w:t>a few foundation or</w:t>
      </w:r>
      <w:r w:rsidR="002E5E12">
        <w:t xml:space="preserve"> </w:t>
      </w:r>
      <w:r w:rsidR="00F76657">
        <w:t>dominant</w:t>
      </w:r>
      <w:ins w:id="45" w:author="Louis J. Lamit" w:date="2014-07-14T21:45:00Z">
        <w:r w:rsidR="001C449A">
          <w:t xml:space="preserve"> </w:t>
        </w:r>
      </w:ins>
      <w:del w:id="46" w:author="Louis J. Lamit" w:date="2014-07-14T21:45:00Z">
        <w:r w:rsidR="002E5E12" w:rsidDel="001C449A">
          <w:delText>, or keystone</w:delText>
        </w:r>
        <w:r w:rsidR="00230234" w:rsidDel="001C449A">
          <w:delText xml:space="preserve"> </w:delText>
        </w:r>
      </w:del>
      <w:r w:rsidR="00F76657">
        <w:t xml:space="preserve">species in </w:t>
      </w:r>
      <w:commentRangeStart w:id="47"/>
      <w:r w:rsidR="00F76657">
        <w:t>communities</w:t>
      </w:r>
      <w:commentRangeEnd w:id="47"/>
      <w:proofErr w:type="gramEnd"/>
      <w:r w:rsidR="00285725">
        <w:rPr>
          <w:rStyle w:val="CommentReference"/>
          <w:vanish/>
        </w:rPr>
        <w:commentReference w:id="47"/>
      </w:r>
      <w:r w:rsidR="00F76657">
        <w:t xml:space="preserve"> </w:t>
      </w:r>
      <w:del w:id="48" w:author="Louis J. Lamit" w:date="2014-07-14T21:46:00Z">
        <w:r w:rsidR="00366578" w:rsidDel="00285725">
          <w:delText>whereas</w:delText>
        </w:r>
        <w:r w:rsidR="00F76657" w:rsidDel="00285725">
          <w:delText xml:space="preserve"> rar</w:delText>
        </w:r>
        <w:r w:rsidR="00366578" w:rsidDel="00285725">
          <w:delText>e species contribute less</w:delText>
        </w:r>
        <w:r w:rsidR="00A3721B" w:rsidDel="00285725">
          <w:delText xml:space="preserve"> to</w:delText>
        </w:r>
        <w:r w:rsidR="002E5E12" w:rsidDel="00285725">
          <w:delText xml:space="preserve"> community stru</w:delText>
        </w:r>
        <w:r w:rsidR="00230234" w:rsidDel="00285725">
          <w:delText>cture</w:delText>
        </w:r>
        <w:r w:rsidR="00366578" w:rsidDel="00285725">
          <w:delText xml:space="preserve"> </w:delText>
        </w:r>
      </w:del>
      <w:r w:rsidR="00D33F51">
        <w:t>(Keith</w:t>
      </w:r>
      <w:r w:rsidR="008742D2">
        <w:t xml:space="preserve"> </w:t>
      </w:r>
      <w:r w:rsidR="008742D2" w:rsidRPr="008742D2">
        <w:rPr>
          <w:i/>
        </w:rPr>
        <w:t>et al</w:t>
      </w:r>
      <w:r w:rsidR="008742D2">
        <w:t>.</w:t>
      </w:r>
      <w:r w:rsidR="00D33F51">
        <w:t xml:space="preserve"> 2010, Busby </w:t>
      </w:r>
      <w:r w:rsidR="008742D2" w:rsidRPr="008742D2">
        <w:rPr>
          <w:i/>
        </w:rPr>
        <w:t>et al</w:t>
      </w:r>
      <w:r w:rsidR="008742D2">
        <w:t xml:space="preserve">. </w:t>
      </w:r>
      <w:r w:rsidR="00D33F51">
        <w:t>2014)</w:t>
      </w:r>
      <w:r w:rsidR="00366578">
        <w:t>.</w:t>
      </w:r>
      <w:r w:rsidR="00692C3F">
        <w:t xml:space="preserve"> </w:t>
      </w:r>
      <w:r w:rsidR="00AD7DBC">
        <w:t xml:space="preserve">Dominant species are more likely than rare species to drive genetic correlations among communities because </w:t>
      </w:r>
      <w:r w:rsidR="002E7486">
        <w:t>their disproportionate abundance makes them more likely to interact with other dominant species</w:t>
      </w:r>
      <w:r w:rsidR="00C825C0">
        <w:t xml:space="preserve"> (Ellison </w:t>
      </w:r>
      <w:r w:rsidR="008742D2" w:rsidRPr="008742D2">
        <w:rPr>
          <w:i/>
        </w:rPr>
        <w:t>et al</w:t>
      </w:r>
      <w:r w:rsidR="008742D2">
        <w:t xml:space="preserve">. </w:t>
      </w:r>
      <w:r w:rsidR="00C825C0">
        <w:t>2005</w:t>
      </w:r>
      <w:r w:rsidR="004E2153" w:rsidRPr="00E36DA1">
        <w:t>)</w:t>
      </w:r>
      <w:r w:rsidR="002E7486" w:rsidRPr="00E36DA1">
        <w:t xml:space="preserve">. </w:t>
      </w:r>
      <w:r w:rsidR="00C825C0" w:rsidRPr="00E36DA1">
        <w:t>While these hypotheses are not mutually exclusive, distinguishing among them will help us to understand how disparate plant-ass</w:t>
      </w:r>
      <w:r w:rsidR="005837A0">
        <w:t>ociated communities are modulated by plant genetic variation</w:t>
      </w:r>
      <w:r w:rsidR="00191650">
        <w:t xml:space="preserve"> and address how plant genetics contributes to the assembly of much larger communities of interacting </w:t>
      </w:r>
      <w:commentRangeStart w:id="49"/>
      <w:r w:rsidR="00191650">
        <w:t>species</w:t>
      </w:r>
      <w:commentRangeEnd w:id="49"/>
      <w:r w:rsidR="00F1452B">
        <w:rPr>
          <w:rStyle w:val="CommentReference"/>
          <w:vanish/>
        </w:rPr>
        <w:commentReference w:id="49"/>
      </w:r>
      <w:r w:rsidR="00E36DA1">
        <w:t>.</w:t>
      </w:r>
    </w:p>
    <w:p w:rsidR="004C3E52" w:rsidRDefault="004C3E52" w:rsidP="00B20831">
      <w:pPr>
        <w:spacing w:line="480" w:lineRule="auto"/>
      </w:pPr>
    </w:p>
    <w:p w:rsidR="004C3E52" w:rsidRPr="003608BD" w:rsidRDefault="004C3E52" w:rsidP="00F46E48">
      <w:pPr>
        <w:spacing w:line="480" w:lineRule="auto"/>
        <w:rPr>
          <w:b/>
          <w:sz w:val="28"/>
        </w:rPr>
      </w:pPr>
      <w:r w:rsidRPr="00670C51">
        <w:rPr>
          <w:b/>
          <w:sz w:val="28"/>
        </w:rPr>
        <w:t>Methods</w:t>
      </w:r>
    </w:p>
    <w:p w:rsidR="00321427" w:rsidRPr="00C403A4" w:rsidRDefault="00307B5E" w:rsidP="00F46E48">
      <w:pPr>
        <w:spacing w:line="480" w:lineRule="auto"/>
        <w:rPr>
          <w:b/>
          <w:i/>
        </w:rPr>
      </w:pPr>
      <w:r w:rsidRPr="00C403A4">
        <w:rPr>
          <w:b/>
          <w:i/>
        </w:rPr>
        <w:t xml:space="preserve">Study </w:t>
      </w:r>
      <w:r w:rsidR="00EA5A34">
        <w:rPr>
          <w:b/>
          <w:i/>
        </w:rPr>
        <w:t>s</w:t>
      </w:r>
      <w:r w:rsidRPr="00C403A4">
        <w:rPr>
          <w:b/>
          <w:i/>
        </w:rPr>
        <w:t xml:space="preserve">ystem and </w:t>
      </w:r>
      <w:r w:rsidR="00EA5A34">
        <w:rPr>
          <w:b/>
          <w:i/>
        </w:rPr>
        <w:t>c</w:t>
      </w:r>
      <w:r w:rsidR="00321427" w:rsidRPr="00C403A4">
        <w:rPr>
          <w:b/>
          <w:i/>
        </w:rPr>
        <w:t xml:space="preserve">ommon </w:t>
      </w:r>
      <w:r w:rsidR="00EA5A34">
        <w:rPr>
          <w:b/>
          <w:i/>
        </w:rPr>
        <w:t>g</w:t>
      </w:r>
      <w:r w:rsidR="00321427" w:rsidRPr="00C403A4">
        <w:rPr>
          <w:b/>
          <w:i/>
        </w:rPr>
        <w:t>arden</w:t>
      </w:r>
    </w:p>
    <w:p w:rsidR="00307B5E" w:rsidRPr="00307B5E" w:rsidRDefault="00321427" w:rsidP="00F46E48">
      <w:pPr>
        <w:pStyle w:val="NormalWeb"/>
        <w:spacing w:before="2" w:after="2" w:line="480" w:lineRule="auto"/>
        <w:rPr>
          <w:rFonts w:ascii="Times New Roman" w:hAnsi="Times New Roman"/>
          <w:sz w:val="24"/>
        </w:rPr>
      </w:pPr>
      <w:r w:rsidRPr="00D63724">
        <w:rPr>
          <w:rFonts w:ascii="Times New Roman" w:hAnsi="Times New Roman"/>
          <w:sz w:val="24"/>
        </w:rPr>
        <w:tab/>
      </w:r>
      <w:proofErr w:type="spellStart"/>
      <w:r w:rsidR="00812C13" w:rsidRPr="00812C13">
        <w:rPr>
          <w:rFonts w:ascii="Times New Roman" w:hAnsi="Times New Roman"/>
          <w:i/>
          <w:sz w:val="24"/>
        </w:rPr>
        <w:t>Populus</w:t>
      </w:r>
      <w:proofErr w:type="spellEnd"/>
      <w:r w:rsidR="00812C13" w:rsidRPr="00812C13">
        <w:rPr>
          <w:rFonts w:ascii="Times New Roman" w:hAnsi="Times New Roman"/>
          <w:i/>
          <w:sz w:val="24"/>
        </w:rPr>
        <w:t xml:space="preserve"> </w:t>
      </w:r>
      <w:proofErr w:type="spellStart"/>
      <w:r w:rsidR="00812C13" w:rsidRPr="00812C13">
        <w:rPr>
          <w:rFonts w:ascii="Times New Roman" w:hAnsi="Times New Roman"/>
          <w:i/>
          <w:sz w:val="24"/>
        </w:rPr>
        <w:t>angustifolia</w:t>
      </w:r>
      <w:proofErr w:type="spellEnd"/>
      <w:r w:rsidR="00AC2EB3" w:rsidRPr="00307B5E">
        <w:rPr>
          <w:rFonts w:ascii="Times New Roman" w:hAnsi="Times New Roman"/>
          <w:sz w:val="24"/>
        </w:rPr>
        <w:t xml:space="preserve"> is a mid to upper elevation foundation species of interior western North American riparian habitats</w:t>
      </w:r>
      <w:r w:rsidR="00257910">
        <w:rPr>
          <w:rFonts w:ascii="Times New Roman" w:hAnsi="Times New Roman"/>
          <w:sz w:val="24"/>
        </w:rPr>
        <w:t xml:space="preserve"> (Figure 1A)</w:t>
      </w:r>
      <w:r w:rsidR="00AC2EB3" w:rsidRPr="00307B5E">
        <w:rPr>
          <w:rFonts w:ascii="Times New Roman" w:hAnsi="Times New Roman"/>
          <w:sz w:val="24"/>
        </w:rPr>
        <w:t xml:space="preserve">. </w:t>
      </w:r>
      <w:proofErr w:type="spellStart"/>
      <w:r w:rsidR="003D5D3F">
        <w:rPr>
          <w:rFonts w:ascii="Times New Roman" w:hAnsi="Times New Roman"/>
          <w:sz w:val="24"/>
        </w:rPr>
        <w:t>Intraspecific</w:t>
      </w:r>
      <w:proofErr w:type="spellEnd"/>
      <w:r w:rsidR="003D5D3F">
        <w:rPr>
          <w:rFonts w:ascii="Times New Roman" w:hAnsi="Times New Roman"/>
          <w:sz w:val="24"/>
        </w:rPr>
        <w:t xml:space="preserve"> genotypic</w:t>
      </w:r>
      <w:r w:rsidR="00307B5E" w:rsidRPr="00307B5E">
        <w:rPr>
          <w:rFonts w:ascii="Times New Roman" w:hAnsi="Times New Roman"/>
          <w:sz w:val="24"/>
        </w:rPr>
        <w:t xml:space="preserve"> differences </w:t>
      </w:r>
      <w:r w:rsidR="003D5D3F">
        <w:rPr>
          <w:rFonts w:ascii="Times New Roman" w:hAnsi="Times New Roman"/>
          <w:sz w:val="24"/>
        </w:rPr>
        <w:t xml:space="preserve">of </w:t>
      </w:r>
      <w:r w:rsidR="003D5D3F" w:rsidRPr="003D5D3F">
        <w:rPr>
          <w:rFonts w:ascii="Times New Roman" w:hAnsi="Times New Roman"/>
          <w:i/>
          <w:sz w:val="24"/>
        </w:rPr>
        <w:t xml:space="preserve">P. </w:t>
      </w:r>
      <w:proofErr w:type="spellStart"/>
      <w:r w:rsidR="003D5D3F" w:rsidRPr="003D5D3F">
        <w:rPr>
          <w:rFonts w:ascii="Times New Roman" w:hAnsi="Times New Roman"/>
          <w:i/>
          <w:sz w:val="24"/>
        </w:rPr>
        <w:t>angustifolia</w:t>
      </w:r>
      <w:proofErr w:type="spellEnd"/>
      <w:r w:rsidR="00307B5E" w:rsidRPr="00307B5E">
        <w:rPr>
          <w:rFonts w:ascii="Times New Roman" w:hAnsi="Times New Roman"/>
          <w:sz w:val="24"/>
        </w:rPr>
        <w:t xml:space="preserve"> </w:t>
      </w:r>
      <w:r w:rsidR="00271A9B">
        <w:rPr>
          <w:rFonts w:ascii="Times New Roman" w:hAnsi="Times New Roman"/>
          <w:sz w:val="24"/>
        </w:rPr>
        <w:t>influence the structures of</w:t>
      </w:r>
      <w:r w:rsidR="00307B5E" w:rsidRPr="00307B5E">
        <w:rPr>
          <w:rFonts w:ascii="Times New Roman" w:hAnsi="Times New Roman"/>
          <w:sz w:val="24"/>
        </w:rPr>
        <w:t xml:space="preserve"> </w:t>
      </w:r>
      <w:r w:rsidR="00271A9B">
        <w:rPr>
          <w:rFonts w:ascii="Times New Roman" w:hAnsi="Times New Roman"/>
          <w:sz w:val="24"/>
        </w:rPr>
        <w:t xml:space="preserve">a </w:t>
      </w:r>
      <w:r w:rsidR="00271A9B" w:rsidRPr="00C02119">
        <w:rPr>
          <w:rFonts w:ascii="Times New Roman" w:hAnsi="Times New Roman"/>
          <w:sz w:val="24"/>
        </w:rPr>
        <w:t>variety of communities</w:t>
      </w:r>
      <w:r w:rsidR="00E36DA1">
        <w:rPr>
          <w:rFonts w:ascii="Times New Roman" w:hAnsi="Times New Roman"/>
          <w:sz w:val="24"/>
        </w:rPr>
        <w:t xml:space="preserve"> – </w:t>
      </w:r>
      <w:r w:rsidR="00307B5E" w:rsidRPr="00C02119">
        <w:rPr>
          <w:rFonts w:ascii="Times New Roman" w:hAnsi="Times New Roman"/>
          <w:sz w:val="24"/>
        </w:rPr>
        <w:t>foliar arthropod</w:t>
      </w:r>
      <w:r w:rsidR="001C2BF7" w:rsidRPr="00C02119">
        <w:rPr>
          <w:rFonts w:ascii="Times New Roman" w:hAnsi="Times New Roman"/>
          <w:sz w:val="24"/>
        </w:rPr>
        <w:t xml:space="preserve">s </w:t>
      </w:r>
      <w:r w:rsidR="00624777">
        <w:rPr>
          <w:rFonts w:ascii="Times New Roman" w:hAnsi="Times New Roman"/>
          <w:sz w:val="24"/>
        </w:rPr>
        <w:t xml:space="preserve">(Keith, Bailey </w:t>
      </w:r>
      <w:r w:rsidR="00784454">
        <w:rPr>
          <w:rFonts w:ascii="Times New Roman" w:hAnsi="Times New Roman"/>
          <w:sz w:val="24"/>
        </w:rPr>
        <w:t>&amp;</w:t>
      </w:r>
      <w:r w:rsidR="00624777">
        <w:rPr>
          <w:rFonts w:ascii="Times New Roman" w:hAnsi="Times New Roman"/>
          <w:sz w:val="24"/>
        </w:rPr>
        <w:t xml:space="preserve"> </w:t>
      </w:r>
      <w:proofErr w:type="spellStart"/>
      <w:r w:rsidR="00624777">
        <w:rPr>
          <w:rFonts w:ascii="Times New Roman" w:hAnsi="Times New Roman"/>
          <w:sz w:val="24"/>
        </w:rPr>
        <w:t>Whitham</w:t>
      </w:r>
      <w:proofErr w:type="spellEnd"/>
      <w:r w:rsidR="00624777">
        <w:rPr>
          <w:rFonts w:ascii="Times New Roman" w:hAnsi="Times New Roman"/>
          <w:sz w:val="24"/>
        </w:rPr>
        <w:t xml:space="preserve"> </w:t>
      </w:r>
      <w:r w:rsidR="00307B5E" w:rsidRPr="00C02119">
        <w:rPr>
          <w:rFonts w:ascii="Times New Roman" w:hAnsi="Times New Roman"/>
          <w:sz w:val="24"/>
        </w:rPr>
        <w:t xml:space="preserve">2010), </w:t>
      </w:r>
      <w:r w:rsidR="001C2BF7" w:rsidRPr="00C02119">
        <w:rPr>
          <w:rFonts w:ascii="Times New Roman" w:hAnsi="Times New Roman"/>
          <w:sz w:val="24"/>
        </w:rPr>
        <w:t>bark lichen</w:t>
      </w:r>
      <w:r w:rsidR="00EA535A">
        <w:rPr>
          <w:rFonts w:ascii="Times New Roman" w:hAnsi="Times New Roman"/>
          <w:sz w:val="24"/>
        </w:rPr>
        <w:t>s</w:t>
      </w:r>
      <w:r w:rsidR="001C2BF7" w:rsidRPr="00C02119">
        <w:rPr>
          <w:rFonts w:ascii="Times New Roman" w:hAnsi="Times New Roman"/>
          <w:sz w:val="24"/>
        </w:rPr>
        <w:t xml:space="preserve"> </w:t>
      </w:r>
      <w:r w:rsidR="00271A9B" w:rsidRPr="00C02119">
        <w:rPr>
          <w:rFonts w:ascii="Times New Roman" w:hAnsi="Times New Roman"/>
          <w:sz w:val="24"/>
        </w:rPr>
        <w:t>(</w:t>
      </w:r>
      <w:proofErr w:type="spellStart"/>
      <w:r w:rsidR="00271A9B" w:rsidRPr="00C02119">
        <w:rPr>
          <w:rFonts w:ascii="Times New Roman" w:hAnsi="Times New Roman"/>
          <w:sz w:val="24"/>
        </w:rPr>
        <w:t>Lamit</w:t>
      </w:r>
      <w:proofErr w:type="spellEnd"/>
      <w:r w:rsidR="00271A9B" w:rsidRPr="00C02119">
        <w:rPr>
          <w:rFonts w:ascii="Times New Roman" w:hAnsi="Times New Roman"/>
          <w:sz w:val="24"/>
        </w:rPr>
        <w:t xml:space="preserve"> </w:t>
      </w:r>
      <w:r w:rsidR="00271A9B" w:rsidRPr="00624777">
        <w:rPr>
          <w:rFonts w:ascii="Times New Roman" w:hAnsi="Times New Roman"/>
          <w:i/>
          <w:sz w:val="24"/>
        </w:rPr>
        <w:t>et al</w:t>
      </w:r>
      <w:r w:rsidR="00271A9B" w:rsidRPr="00C02119">
        <w:rPr>
          <w:rFonts w:ascii="Times New Roman" w:hAnsi="Times New Roman"/>
          <w:sz w:val="24"/>
        </w:rPr>
        <w:t>. in review), twig</w:t>
      </w:r>
      <w:r w:rsidR="00A70D3C" w:rsidRPr="00C02119">
        <w:rPr>
          <w:rFonts w:ascii="Times New Roman" w:hAnsi="Times New Roman"/>
          <w:sz w:val="24"/>
        </w:rPr>
        <w:t xml:space="preserve"> </w:t>
      </w:r>
      <w:proofErr w:type="spellStart"/>
      <w:r w:rsidR="00A70D3C" w:rsidRPr="00C02119">
        <w:rPr>
          <w:rFonts w:ascii="Times New Roman" w:hAnsi="Times New Roman"/>
          <w:sz w:val="24"/>
        </w:rPr>
        <w:t>endophytes</w:t>
      </w:r>
      <w:proofErr w:type="spellEnd"/>
      <w:r w:rsidR="00A70D3C" w:rsidRPr="00C02119">
        <w:rPr>
          <w:rFonts w:ascii="Times New Roman" w:hAnsi="Times New Roman"/>
          <w:sz w:val="24"/>
        </w:rPr>
        <w:t xml:space="preserve"> (</w:t>
      </w:r>
      <w:proofErr w:type="spellStart"/>
      <w:r w:rsidR="00A70D3C" w:rsidRPr="00C02119">
        <w:rPr>
          <w:rFonts w:ascii="Times New Roman" w:hAnsi="Times New Roman"/>
          <w:sz w:val="24"/>
        </w:rPr>
        <w:t>Lamit</w:t>
      </w:r>
      <w:proofErr w:type="spellEnd"/>
      <w:r w:rsidR="00A70D3C" w:rsidRPr="00C02119">
        <w:rPr>
          <w:rFonts w:ascii="Times New Roman" w:hAnsi="Times New Roman"/>
          <w:sz w:val="24"/>
        </w:rPr>
        <w:t xml:space="preserve"> </w:t>
      </w:r>
      <w:r w:rsidR="00A70D3C" w:rsidRPr="00784454">
        <w:rPr>
          <w:rFonts w:ascii="Times New Roman" w:hAnsi="Times New Roman"/>
          <w:i/>
          <w:sz w:val="24"/>
        </w:rPr>
        <w:t>et al</w:t>
      </w:r>
      <w:r w:rsidR="00A70D3C" w:rsidRPr="00C02119">
        <w:rPr>
          <w:rFonts w:ascii="Times New Roman" w:hAnsi="Times New Roman"/>
          <w:sz w:val="24"/>
        </w:rPr>
        <w:t xml:space="preserve">. 2014), foliar pathogens (Busby </w:t>
      </w:r>
      <w:r w:rsidR="00A70D3C" w:rsidRPr="00784454">
        <w:rPr>
          <w:rFonts w:ascii="Times New Roman" w:hAnsi="Times New Roman"/>
          <w:i/>
          <w:sz w:val="24"/>
        </w:rPr>
        <w:t>et al</w:t>
      </w:r>
      <w:r w:rsidR="00E07194">
        <w:rPr>
          <w:rFonts w:ascii="Times New Roman" w:hAnsi="Times New Roman"/>
          <w:sz w:val="24"/>
        </w:rPr>
        <w:t xml:space="preserve">. </w:t>
      </w:r>
      <w:r w:rsidR="00EA5A34">
        <w:rPr>
          <w:rFonts w:ascii="Times New Roman" w:hAnsi="Times New Roman"/>
          <w:sz w:val="24"/>
        </w:rPr>
        <w:t xml:space="preserve">2013, </w:t>
      </w:r>
      <w:r w:rsidR="00E07194">
        <w:rPr>
          <w:rFonts w:ascii="Times New Roman" w:hAnsi="Times New Roman"/>
          <w:sz w:val="24"/>
        </w:rPr>
        <w:t>2014</w:t>
      </w:r>
      <w:r w:rsidR="00EA535A">
        <w:rPr>
          <w:rFonts w:ascii="Times New Roman" w:hAnsi="Times New Roman"/>
          <w:sz w:val="24"/>
        </w:rPr>
        <w:t xml:space="preserve">) and </w:t>
      </w:r>
      <w:r w:rsidR="00271A9B" w:rsidRPr="00C02119">
        <w:rPr>
          <w:rFonts w:ascii="Times New Roman" w:hAnsi="Times New Roman"/>
          <w:sz w:val="24"/>
        </w:rPr>
        <w:t xml:space="preserve">soil </w:t>
      </w:r>
      <w:r w:rsidR="00E07194">
        <w:rPr>
          <w:rFonts w:ascii="Times New Roman" w:hAnsi="Times New Roman"/>
          <w:sz w:val="24"/>
        </w:rPr>
        <w:t>bacteria and fungi</w:t>
      </w:r>
      <w:r w:rsidR="00271A9B" w:rsidRPr="00C02119">
        <w:rPr>
          <w:rFonts w:ascii="Times New Roman" w:hAnsi="Times New Roman"/>
          <w:sz w:val="24"/>
        </w:rPr>
        <w:t xml:space="preserve"> </w:t>
      </w:r>
      <w:r w:rsidR="00307B5E" w:rsidRPr="00C02119">
        <w:rPr>
          <w:rFonts w:ascii="Times New Roman" w:hAnsi="Times New Roman"/>
          <w:sz w:val="24"/>
        </w:rPr>
        <w:t xml:space="preserve">(Schweitzer </w:t>
      </w:r>
      <w:r w:rsidR="00307B5E" w:rsidRPr="00784454">
        <w:rPr>
          <w:rFonts w:ascii="Times New Roman" w:hAnsi="Times New Roman"/>
          <w:i/>
          <w:sz w:val="24"/>
        </w:rPr>
        <w:t>et al</w:t>
      </w:r>
      <w:r w:rsidR="00784454">
        <w:rPr>
          <w:rFonts w:ascii="Times New Roman" w:hAnsi="Times New Roman"/>
          <w:sz w:val="24"/>
        </w:rPr>
        <w:t>.</w:t>
      </w:r>
      <w:r w:rsidR="00307B5E" w:rsidRPr="00C02119">
        <w:rPr>
          <w:rFonts w:ascii="Times New Roman" w:hAnsi="Times New Roman"/>
          <w:sz w:val="24"/>
        </w:rPr>
        <w:t xml:space="preserve"> 2008</w:t>
      </w:r>
      <w:r w:rsidR="00E07194">
        <w:rPr>
          <w:rFonts w:ascii="Times New Roman" w:hAnsi="Times New Roman"/>
          <w:sz w:val="24"/>
        </w:rPr>
        <w:t xml:space="preserve">, </w:t>
      </w:r>
      <w:proofErr w:type="spellStart"/>
      <w:r w:rsidR="00E07194">
        <w:rPr>
          <w:rFonts w:ascii="Times New Roman" w:hAnsi="Times New Roman"/>
          <w:sz w:val="24"/>
        </w:rPr>
        <w:t>Lamit</w:t>
      </w:r>
      <w:proofErr w:type="spellEnd"/>
      <w:r w:rsidR="00E07194">
        <w:rPr>
          <w:rFonts w:ascii="Times New Roman" w:hAnsi="Times New Roman"/>
          <w:sz w:val="24"/>
        </w:rPr>
        <w:t xml:space="preserve"> 2013</w:t>
      </w:r>
      <w:r w:rsidR="00307B5E" w:rsidRPr="00C02119">
        <w:rPr>
          <w:rFonts w:ascii="Times New Roman" w:hAnsi="Times New Roman"/>
          <w:sz w:val="24"/>
        </w:rPr>
        <w:t>)</w:t>
      </w:r>
      <w:r w:rsidR="00E36DA1">
        <w:rPr>
          <w:rFonts w:ascii="Times New Roman" w:hAnsi="Times New Roman"/>
          <w:sz w:val="24"/>
        </w:rPr>
        <w:t xml:space="preserve"> – and </w:t>
      </w:r>
      <w:r w:rsidR="00D3598C" w:rsidRPr="00C02119">
        <w:rPr>
          <w:rFonts w:ascii="Times New Roman" w:hAnsi="Times New Roman"/>
          <w:sz w:val="24"/>
        </w:rPr>
        <w:t xml:space="preserve">ecosystem processes such as </w:t>
      </w:r>
      <w:r w:rsidR="005837A0">
        <w:rPr>
          <w:rFonts w:ascii="Times New Roman" w:hAnsi="Times New Roman"/>
          <w:sz w:val="24"/>
        </w:rPr>
        <w:t xml:space="preserve">aquatic and </w:t>
      </w:r>
      <w:r w:rsidR="00D3598C">
        <w:rPr>
          <w:rFonts w:ascii="Times New Roman" w:hAnsi="Times New Roman"/>
          <w:sz w:val="24"/>
        </w:rPr>
        <w:t>terrestrial decomposition</w:t>
      </w:r>
      <w:r w:rsidR="005837A0">
        <w:rPr>
          <w:rFonts w:ascii="Times New Roman" w:hAnsi="Times New Roman"/>
          <w:sz w:val="24"/>
        </w:rPr>
        <w:t>,</w:t>
      </w:r>
      <w:r w:rsidR="00D3598C">
        <w:rPr>
          <w:rFonts w:ascii="Times New Roman" w:hAnsi="Times New Roman"/>
          <w:sz w:val="24"/>
        </w:rPr>
        <w:t xml:space="preserve"> and nutrient mineralization and cycling </w:t>
      </w:r>
      <w:r w:rsidR="00D3598C" w:rsidRPr="00C02119">
        <w:rPr>
          <w:rFonts w:ascii="Times New Roman" w:hAnsi="Times New Roman"/>
          <w:sz w:val="24"/>
        </w:rPr>
        <w:t xml:space="preserve">(Schweitzer </w:t>
      </w:r>
      <w:r w:rsidR="00D3598C" w:rsidRPr="00784454">
        <w:rPr>
          <w:rFonts w:ascii="Times New Roman" w:hAnsi="Times New Roman"/>
          <w:i/>
          <w:sz w:val="24"/>
        </w:rPr>
        <w:t>et al</w:t>
      </w:r>
      <w:r w:rsidR="00D3598C">
        <w:rPr>
          <w:rFonts w:ascii="Times New Roman" w:hAnsi="Times New Roman"/>
          <w:sz w:val="24"/>
        </w:rPr>
        <w:t>.</w:t>
      </w:r>
      <w:r w:rsidR="00D3598C" w:rsidRPr="00C02119">
        <w:rPr>
          <w:rFonts w:ascii="Times New Roman" w:hAnsi="Times New Roman"/>
          <w:sz w:val="24"/>
        </w:rPr>
        <w:t xml:space="preserve"> </w:t>
      </w:r>
      <w:del w:id="50" w:author="Louis J. Lamit" w:date="2014-07-13T08:39:00Z">
        <w:r w:rsidR="00D3598C" w:rsidDel="003B6DBD">
          <w:rPr>
            <w:rFonts w:ascii="Times New Roman" w:hAnsi="Times New Roman"/>
            <w:sz w:val="24"/>
          </w:rPr>
          <w:delText xml:space="preserve">2004, </w:delText>
        </w:r>
      </w:del>
      <w:r w:rsidR="00D3598C" w:rsidRPr="00C02119">
        <w:rPr>
          <w:rFonts w:ascii="Times New Roman" w:hAnsi="Times New Roman"/>
          <w:sz w:val="24"/>
        </w:rPr>
        <w:t>2005</w:t>
      </w:r>
      <w:r w:rsidR="00D3598C">
        <w:rPr>
          <w:rFonts w:ascii="Times New Roman" w:hAnsi="Times New Roman"/>
          <w:sz w:val="24"/>
        </w:rPr>
        <w:t xml:space="preserve">, </w:t>
      </w:r>
      <w:del w:id="51" w:author="Louis J. Lamit" w:date="2014-07-13T08:39:00Z">
        <w:r w:rsidR="00D3598C" w:rsidDel="003B6DBD">
          <w:rPr>
            <w:rFonts w:ascii="Times New Roman" w:hAnsi="Times New Roman"/>
            <w:sz w:val="24"/>
          </w:rPr>
          <w:delText xml:space="preserve">2012, </w:delText>
        </w:r>
      </w:del>
      <w:proofErr w:type="spellStart"/>
      <w:r w:rsidR="00D3598C">
        <w:rPr>
          <w:rFonts w:ascii="Times New Roman" w:hAnsi="Times New Roman"/>
          <w:sz w:val="24"/>
        </w:rPr>
        <w:t>LeRoy</w:t>
      </w:r>
      <w:proofErr w:type="spellEnd"/>
      <w:r w:rsidR="00D3598C">
        <w:rPr>
          <w:rFonts w:ascii="Times New Roman" w:hAnsi="Times New Roman"/>
          <w:sz w:val="24"/>
        </w:rPr>
        <w:t xml:space="preserve"> </w:t>
      </w:r>
      <w:r w:rsidR="00D3598C" w:rsidRPr="00A7465C">
        <w:rPr>
          <w:rFonts w:ascii="Times New Roman" w:hAnsi="Times New Roman"/>
          <w:i/>
          <w:sz w:val="24"/>
        </w:rPr>
        <w:t>et al</w:t>
      </w:r>
      <w:r w:rsidR="00D3598C">
        <w:rPr>
          <w:rFonts w:ascii="Times New Roman" w:hAnsi="Times New Roman"/>
          <w:sz w:val="24"/>
        </w:rPr>
        <w:t xml:space="preserve">. </w:t>
      </w:r>
      <w:commentRangeStart w:id="52"/>
      <w:r w:rsidR="00D3598C">
        <w:rPr>
          <w:rFonts w:ascii="Times New Roman" w:hAnsi="Times New Roman"/>
          <w:sz w:val="24"/>
        </w:rPr>
        <w:t>2007</w:t>
      </w:r>
      <w:commentRangeEnd w:id="52"/>
      <w:r w:rsidR="003B6DBD">
        <w:rPr>
          <w:rStyle w:val="CommentReference"/>
          <w:rFonts w:ascii="Times New Roman" w:eastAsiaTheme="minorHAnsi" w:hAnsi="Times New Roman" w:cstheme="minorBidi"/>
          <w:vanish/>
        </w:rPr>
        <w:commentReference w:id="52"/>
      </w:r>
      <w:del w:id="53" w:author="Louis J. Lamit" w:date="2014-07-13T08:40:00Z">
        <w:r w:rsidR="00D3598C" w:rsidDel="003B6DBD">
          <w:rPr>
            <w:rFonts w:ascii="Times New Roman" w:hAnsi="Times New Roman"/>
            <w:sz w:val="24"/>
          </w:rPr>
          <w:delText>, Madritch refs</w:delText>
        </w:r>
      </w:del>
      <w:r w:rsidR="00D3598C" w:rsidRPr="00C02119">
        <w:rPr>
          <w:rFonts w:ascii="Times New Roman" w:hAnsi="Times New Roman"/>
          <w:sz w:val="24"/>
        </w:rPr>
        <w:t xml:space="preserve">). </w:t>
      </w:r>
      <w:r w:rsidR="00307B5E" w:rsidRPr="00C02119">
        <w:rPr>
          <w:rFonts w:ascii="Times New Roman" w:hAnsi="Times New Roman"/>
          <w:sz w:val="24"/>
        </w:rPr>
        <w:t>Genetic</w:t>
      </w:r>
      <w:r w:rsidR="00307B5E" w:rsidRPr="00307B5E">
        <w:rPr>
          <w:rFonts w:ascii="Times New Roman" w:hAnsi="Times New Roman"/>
          <w:sz w:val="24"/>
        </w:rPr>
        <w:t xml:space="preserve"> influences on communities and ecosystem process are likely due to heritable variation in traits such as foliar chemistry (Bailey </w:t>
      </w:r>
      <w:r w:rsidR="00307B5E" w:rsidRPr="00307B5E">
        <w:rPr>
          <w:rFonts w:ascii="Times New Roman" w:hAnsi="Times New Roman"/>
          <w:i/>
          <w:sz w:val="24"/>
        </w:rPr>
        <w:t>et al</w:t>
      </w:r>
      <w:r w:rsidR="00812C13">
        <w:rPr>
          <w:rFonts w:ascii="Times New Roman" w:hAnsi="Times New Roman"/>
          <w:sz w:val="24"/>
        </w:rPr>
        <w:t>.</w:t>
      </w:r>
      <w:r w:rsidR="00DA6601">
        <w:rPr>
          <w:rFonts w:ascii="Times New Roman" w:hAnsi="Times New Roman"/>
          <w:sz w:val="24"/>
        </w:rPr>
        <w:t xml:space="preserve"> </w:t>
      </w:r>
      <w:r w:rsidR="00DA6601" w:rsidRPr="00E86368">
        <w:rPr>
          <w:rFonts w:ascii="Times New Roman" w:hAnsi="Times New Roman"/>
          <w:sz w:val="24"/>
        </w:rPr>
        <w:t xml:space="preserve">2006), </w:t>
      </w:r>
      <w:commentRangeStart w:id="54"/>
      <w:r w:rsidR="00307B5E" w:rsidRPr="00E86368">
        <w:rPr>
          <w:rFonts w:ascii="Times New Roman" w:hAnsi="Times New Roman"/>
          <w:sz w:val="24"/>
        </w:rPr>
        <w:t>productivity</w:t>
      </w:r>
      <w:commentRangeEnd w:id="54"/>
      <w:r w:rsidR="009F19C7">
        <w:rPr>
          <w:rStyle w:val="CommentReference"/>
          <w:rFonts w:ascii="Times New Roman" w:eastAsiaTheme="minorHAnsi" w:hAnsi="Times New Roman" w:cstheme="minorBidi"/>
          <w:vanish/>
        </w:rPr>
        <w:commentReference w:id="54"/>
      </w:r>
      <w:r w:rsidR="00307B5E" w:rsidRPr="00E86368">
        <w:rPr>
          <w:rFonts w:ascii="Times New Roman" w:hAnsi="Times New Roman"/>
          <w:sz w:val="24"/>
        </w:rPr>
        <w:t xml:space="preserve"> (</w:t>
      </w:r>
      <w:del w:id="55" w:author="Louis J. Lamit" w:date="2014-07-13T08:41:00Z">
        <w:r w:rsidR="00307B5E" w:rsidRPr="00E86368" w:rsidDel="009F19C7">
          <w:rPr>
            <w:rFonts w:ascii="Times New Roman" w:hAnsi="Times New Roman"/>
            <w:sz w:val="24"/>
          </w:rPr>
          <w:delText xml:space="preserve">Lojewski </w:delText>
        </w:r>
        <w:r w:rsidR="00307B5E" w:rsidRPr="00E86368" w:rsidDel="009F19C7">
          <w:rPr>
            <w:rFonts w:ascii="Times New Roman" w:hAnsi="Times New Roman"/>
            <w:i/>
            <w:sz w:val="24"/>
          </w:rPr>
          <w:delText>et al</w:delText>
        </w:r>
        <w:r w:rsidR="00812C13" w:rsidRPr="00E86368" w:rsidDel="009F19C7">
          <w:rPr>
            <w:rFonts w:ascii="Times New Roman" w:hAnsi="Times New Roman"/>
            <w:sz w:val="24"/>
          </w:rPr>
          <w:delText>.</w:delText>
        </w:r>
        <w:r w:rsidR="00307B5E" w:rsidRPr="00E86368" w:rsidDel="009F19C7">
          <w:rPr>
            <w:rFonts w:ascii="Times New Roman" w:hAnsi="Times New Roman"/>
            <w:sz w:val="24"/>
          </w:rPr>
          <w:delText xml:space="preserve"> 2009</w:delText>
        </w:r>
        <w:r w:rsidR="00665AEA" w:rsidRPr="00E86368" w:rsidDel="009F19C7">
          <w:rPr>
            <w:rFonts w:ascii="Times New Roman" w:hAnsi="Times New Roman"/>
            <w:sz w:val="24"/>
          </w:rPr>
          <w:delText xml:space="preserve">, </w:delText>
        </w:r>
      </w:del>
      <w:proofErr w:type="spellStart"/>
      <w:r w:rsidR="00665AEA" w:rsidRPr="00E86368">
        <w:rPr>
          <w:rFonts w:ascii="Times New Roman" w:hAnsi="Times New Roman"/>
          <w:sz w:val="24"/>
        </w:rPr>
        <w:t>Lamit</w:t>
      </w:r>
      <w:proofErr w:type="spellEnd"/>
      <w:r w:rsidR="00665AEA" w:rsidRPr="00E86368">
        <w:rPr>
          <w:rFonts w:ascii="Times New Roman" w:hAnsi="Times New Roman"/>
          <w:sz w:val="24"/>
        </w:rPr>
        <w:t xml:space="preserve"> </w:t>
      </w:r>
      <w:r w:rsidR="00665AEA" w:rsidRPr="00E86368">
        <w:rPr>
          <w:rFonts w:ascii="Times New Roman" w:hAnsi="Times New Roman"/>
          <w:i/>
          <w:sz w:val="24"/>
        </w:rPr>
        <w:t>et al</w:t>
      </w:r>
      <w:r w:rsidR="00665AEA" w:rsidRPr="00E86368">
        <w:rPr>
          <w:rFonts w:ascii="Times New Roman" w:hAnsi="Times New Roman"/>
          <w:sz w:val="24"/>
        </w:rPr>
        <w:t>. 2014</w:t>
      </w:r>
      <w:r w:rsidR="00307B5E" w:rsidRPr="00E86368">
        <w:rPr>
          <w:rFonts w:ascii="Times New Roman" w:hAnsi="Times New Roman"/>
          <w:sz w:val="24"/>
        </w:rPr>
        <w:t>)</w:t>
      </w:r>
      <w:r w:rsidR="00DA6601" w:rsidRPr="00E86368">
        <w:rPr>
          <w:rFonts w:ascii="Times New Roman" w:hAnsi="Times New Roman"/>
          <w:sz w:val="24"/>
        </w:rPr>
        <w:t xml:space="preserve"> and source-sink relationships within a tree (</w:t>
      </w:r>
      <w:proofErr w:type="spellStart"/>
      <w:r w:rsidR="00DA6601" w:rsidRPr="00E86368">
        <w:rPr>
          <w:rFonts w:ascii="Times New Roman" w:hAnsi="Times New Roman"/>
          <w:sz w:val="24"/>
        </w:rPr>
        <w:t>Compson</w:t>
      </w:r>
      <w:proofErr w:type="spellEnd"/>
      <w:r w:rsidR="00DA6601" w:rsidRPr="00E86368">
        <w:rPr>
          <w:rFonts w:ascii="Times New Roman" w:hAnsi="Times New Roman"/>
          <w:sz w:val="24"/>
        </w:rPr>
        <w:t xml:space="preserve"> </w:t>
      </w:r>
      <w:r w:rsidR="003036F0" w:rsidRPr="00E86368">
        <w:rPr>
          <w:rFonts w:ascii="Times New Roman" w:hAnsi="Times New Roman"/>
          <w:i/>
          <w:sz w:val="24"/>
        </w:rPr>
        <w:t>et al</w:t>
      </w:r>
      <w:r w:rsidR="003036F0" w:rsidRPr="00E86368">
        <w:rPr>
          <w:rFonts w:ascii="Times New Roman" w:hAnsi="Times New Roman"/>
          <w:sz w:val="24"/>
        </w:rPr>
        <w:t xml:space="preserve">. </w:t>
      </w:r>
      <w:r w:rsidR="00E86368" w:rsidRPr="00E86368">
        <w:rPr>
          <w:rFonts w:ascii="Times New Roman" w:hAnsi="Times New Roman"/>
          <w:sz w:val="24"/>
        </w:rPr>
        <w:t>2011</w:t>
      </w:r>
      <w:r w:rsidR="00DA6601" w:rsidRPr="00E86368">
        <w:rPr>
          <w:rFonts w:ascii="Times New Roman" w:hAnsi="Times New Roman"/>
          <w:sz w:val="24"/>
        </w:rPr>
        <w:t>)</w:t>
      </w:r>
      <w:r w:rsidR="00307B5E" w:rsidRPr="00E86368">
        <w:rPr>
          <w:rFonts w:ascii="Times New Roman" w:hAnsi="Times New Roman"/>
          <w:sz w:val="24"/>
        </w:rPr>
        <w:t>,</w:t>
      </w:r>
      <w:r w:rsidR="00307B5E" w:rsidRPr="00307B5E">
        <w:rPr>
          <w:rFonts w:ascii="Times New Roman" w:hAnsi="Times New Roman"/>
          <w:sz w:val="24"/>
        </w:rPr>
        <w:t xml:space="preserve"> although the mechanistic links </w:t>
      </w:r>
      <w:r w:rsidR="00CB79A8">
        <w:rPr>
          <w:rFonts w:ascii="Times New Roman" w:hAnsi="Times New Roman"/>
          <w:sz w:val="24"/>
        </w:rPr>
        <w:t>of</w:t>
      </w:r>
      <w:r w:rsidR="00307B5E" w:rsidRPr="00307B5E">
        <w:rPr>
          <w:rFonts w:ascii="Times New Roman" w:hAnsi="Times New Roman"/>
          <w:sz w:val="24"/>
        </w:rPr>
        <w:t xml:space="preserve"> </w:t>
      </w:r>
      <w:r w:rsidR="00307B5E" w:rsidRPr="00307B5E">
        <w:rPr>
          <w:rFonts w:ascii="Times New Roman" w:hAnsi="Times New Roman"/>
          <w:i/>
          <w:sz w:val="24"/>
        </w:rPr>
        <w:t xml:space="preserve">P. </w:t>
      </w:r>
      <w:proofErr w:type="spellStart"/>
      <w:r w:rsidR="00307B5E" w:rsidRPr="00307B5E">
        <w:rPr>
          <w:rFonts w:ascii="Times New Roman" w:hAnsi="Times New Roman"/>
          <w:i/>
          <w:sz w:val="24"/>
        </w:rPr>
        <w:t>angustifolia</w:t>
      </w:r>
      <w:proofErr w:type="spellEnd"/>
      <w:r w:rsidR="00307B5E" w:rsidRPr="00307B5E">
        <w:rPr>
          <w:rFonts w:ascii="Times New Roman" w:hAnsi="Times New Roman"/>
          <w:sz w:val="24"/>
        </w:rPr>
        <w:t xml:space="preserve"> </w:t>
      </w:r>
      <w:r w:rsidR="00CB79A8">
        <w:rPr>
          <w:rFonts w:ascii="Times New Roman" w:hAnsi="Times New Roman"/>
          <w:sz w:val="24"/>
        </w:rPr>
        <w:t xml:space="preserve">genes and </w:t>
      </w:r>
      <w:r w:rsidR="001B07EB">
        <w:rPr>
          <w:rFonts w:ascii="Times New Roman" w:hAnsi="Times New Roman"/>
          <w:sz w:val="24"/>
        </w:rPr>
        <w:t xml:space="preserve">functional plant </w:t>
      </w:r>
      <w:r w:rsidR="00307B5E" w:rsidRPr="00307B5E">
        <w:rPr>
          <w:rFonts w:ascii="Times New Roman" w:hAnsi="Times New Roman"/>
          <w:sz w:val="24"/>
        </w:rPr>
        <w:t xml:space="preserve">traits </w:t>
      </w:r>
      <w:r w:rsidR="00CB79A8">
        <w:rPr>
          <w:rFonts w:ascii="Times New Roman" w:hAnsi="Times New Roman"/>
          <w:sz w:val="24"/>
        </w:rPr>
        <w:t>to</w:t>
      </w:r>
      <w:r w:rsidR="00307B5E" w:rsidRPr="00307B5E">
        <w:rPr>
          <w:rFonts w:ascii="Times New Roman" w:hAnsi="Times New Roman"/>
          <w:sz w:val="24"/>
        </w:rPr>
        <w:t xml:space="preserve"> commu</w:t>
      </w:r>
      <w:r w:rsidR="00DA6601">
        <w:rPr>
          <w:rFonts w:ascii="Times New Roman" w:hAnsi="Times New Roman"/>
          <w:sz w:val="24"/>
        </w:rPr>
        <w:t xml:space="preserve">nity and ecosystems processes </w:t>
      </w:r>
      <w:r w:rsidR="00515521">
        <w:rPr>
          <w:rFonts w:ascii="Times New Roman" w:hAnsi="Times New Roman"/>
          <w:sz w:val="24"/>
        </w:rPr>
        <w:t xml:space="preserve">remain </w:t>
      </w:r>
      <w:r w:rsidR="00E86368">
        <w:rPr>
          <w:rFonts w:ascii="Times New Roman" w:hAnsi="Times New Roman"/>
          <w:sz w:val="24"/>
        </w:rPr>
        <w:t xml:space="preserve">largely </w:t>
      </w:r>
      <w:r w:rsidR="00515521">
        <w:rPr>
          <w:rFonts w:ascii="Times New Roman" w:hAnsi="Times New Roman"/>
          <w:sz w:val="24"/>
        </w:rPr>
        <w:t>unresolved</w:t>
      </w:r>
      <w:r w:rsidR="00307B5E" w:rsidRPr="00307B5E">
        <w:rPr>
          <w:rFonts w:ascii="Times New Roman" w:hAnsi="Times New Roman"/>
          <w:sz w:val="24"/>
        </w:rPr>
        <w:t xml:space="preserve">. Because </w:t>
      </w:r>
      <w:r w:rsidR="00307B5E" w:rsidRPr="00307B5E">
        <w:rPr>
          <w:rFonts w:ascii="Times New Roman" w:hAnsi="Times New Roman"/>
          <w:i/>
          <w:sz w:val="24"/>
        </w:rPr>
        <w:t xml:space="preserve">P. </w:t>
      </w:r>
      <w:proofErr w:type="spellStart"/>
      <w:r w:rsidR="00307B5E" w:rsidRPr="00307B5E">
        <w:rPr>
          <w:rFonts w:ascii="Times New Roman" w:hAnsi="Times New Roman"/>
          <w:i/>
          <w:sz w:val="24"/>
        </w:rPr>
        <w:t>angustifolia</w:t>
      </w:r>
      <w:proofErr w:type="spellEnd"/>
      <w:r w:rsidR="00307B5E" w:rsidRPr="00307B5E">
        <w:rPr>
          <w:rFonts w:ascii="Times New Roman" w:hAnsi="Times New Roman"/>
          <w:sz w:val="24"/>
        </w:rPr>
        <w:t xml:space="preserve"> is a </w:t>
      </w:r>
      <w:r w:rsidR="005B1BBB">
        <w:rPr>
          <w:rFonts w:ascii="Times New Roman" w:hAnsi="Times New Roman"/>
          <w:sz w:val="24"/>
        </w:rPr>
        <w:t>model</w:t>
      </w:r>
      <w:r w:rsidR="00307B5E" w:rsidRPr="00307B5E">
        <w:rPr>
          <w:rFonts w:ascii="Times New Roman" w:hAnsi="Times New Roman"/>
          <w:sz w:val="24"/>
        </w:rPr>
        <w:t xml:space="preserve"> species for community genetics research (</w:t>
      </w:r>
      <w:proofErr w:type="spellStart"/>
      <w:r w:rsidR="00307B5E" w:rsidRPr="00307B5E">
        <w:rPr>
          <w:rFonts w:ascii="Times New Roman" w:hAnsi="Times New Roman"/>
          <w:sz w:val="24"/>
        </w:rPr>
        <w:t>Whitham</w:t>
      </w:r>
      <w:proofErr w:type="spellEnd"/>
      <w:r w:rsidR="00307B5E" w:rsidRPr="00307B5E">
        <w:rPr>
          <w:rFonts w:ascii="Times New Roman" w:hAnsi="Times New Roman"/>
          <w:sz w:val="24"/>
        </w:rPr>
        <w:t xml:space="preserve"> </w:t>
      </w:r>
      <w:r w:rsidR="00307B5E" w:rsidRPr="00307B5E">
        <w:rPr>
          <w:rFonts w:ascii="Times New Roman" w:hAnsi="Times New Roman"/>
          <w:i/>
          <w:sz w:val="24"/>
        </w:rPr>
        <w:t>et al</w:t>
      </w:r>
      <w:r w:rsidR="00812C13">
        <w:rPr>
          <w:rFonts w:ascii="Times New Roman" w:hAnsi="Times New Roman"/>
          <w:sz w:val="24"/>
        </w:rPr>
        <w:t>.</w:t>
      </w:r>
      <w:r w:rsidR="00307B5E" w:rsidRPr="00307B5E">
        <w:rPr>
          <w:rFonts w:ascii="Times New Roman" w:hAnsi="Times New Roman"/>
          <w:sz w:val="24"/>
        </w:rPr>
        <w:t xml:space="preserve"> 2008), it </w:t>
      </w:r>
      <w:r w:rsidR="00F27007">
        <w:rPr>
          <w:rFonts w:ascii="Times New Roman" w:hAnsi="Times New Roman"/>
          <w:sz w:val="24"/>
        </w:rPr>
        <w:t>is ideal for</w:t>
      </w:r>
      <w:r w:rsidR="00307B5E" w:rsidRPr="00307B5E">
        <w:rPr>
          <w:rFonts w:ascii="Times New Roman" w:hAnsi="Times New Roman"/>
          <w:sz w:val="24"/>
        </w:rPr>
        <w:t xml:space="preserve"> examin</w:t>
      </w:r>
      <w:r w:rsidR="00F27007">
        <w:rPr>
          <w:rFonts w:ascii="Times New Roman" w:hAnsi="Times New Roman"/>
          <w:sz w:val="24"/>
        </w:rPr>
        <w:t>ing</w:t>
      </w:r>
      <w:r w:rsidR="00307B5E" w:rsidRPr="00307B5E">
        <w:rPr>
          <w:rFonts w:ascii="Times New Roman" w:hAnsi="Times New Roman"/>
          <w:sz w:val="24"/>
        </w:rPr>
        <w:t xml:space="preserve"> </w:t>
      </w:r>
      <w:r w:rsidR="00307B5E">
        <w:rPr>
          <w:rFonts w:ascii="Times New Roman" w:hAnsi="Times New Roman"/>
          <w:sz w:val="24"/>
        </w:rPr>
        <w:t>genetic correlations between associated communities.</w:t>
      </w:r>
    </w:p>
    <w:p w:rsidR="00F250CB" w:rsidRPr="001D7B98" w:rsidRDefault="00307B5E" w:rsidP="001D7B98">
      <w:pPr>
        <w:pStyle w:val="NormalWeb"/>
        <w:spacing w:before="2" w:after="2" w:line="480" w:lineRule="auto"/>
        <w:rPr>
          <w:rFonts w:ascii="Times New Roman" w:hAnsi="Times New Roman"/>
          <w:sz w:val="24"/>
        </w:rPr>
      </w:pPr>
      <w:r w:rsidRPr="00307B5E">
        <w:rPr>
          <w:rFonts w:ascii="Times New Roman" w:hAnsi="Times New Roman"/>
          <w:sz w:val="24"/>
        </w:rPr>
        <w:tab/>
      </w:r>
      <w:r w:rsidR="00892388" w:rsidRPr="00307B5E">
        <w:rPr>
          <w:rFonts w:ascii="Times New Roman" w:hAnsi="Times New Roman"/>
          <w:sz w:val="24"/>
        </w:rPr>
        <w:t xml:space="preserve">All </w:t>
      </w:r>
      <w:r w:rsidR="00073729">
        <w:rPr>
          <w:rFonts w:ascii="Times New Roman" w:hAnsi="Times New Roman"/>
          <w:sz w:val="24"/>
        </w:rPr>
        <w:t>data</w:t>
      </w:r>
      <w:r w:rsidR="00892388" w:rsidRPr="00307B5E">
        <w:rPr>
          <w:rFonts w:ascii="Times New Roman" w:hAnsi="Times New Roman"/>
          <w:sz w:val="24"/>
        </w:rPr>
        <w:t xml:space="preserve"> incorporated into this paper</w:t>
      </w:r>
      <w:r w:rsidR="00321427" w:rsidRPr="00307B5E">
        <w:rPr>
          <w:rFonts w:ascii="Times New Roman" w:hAnsi="Times New Roman"/>
          <w:sz w:val="24"/>
        </w:rPr>
        <w:t xml:space="preserve"> were</w:t>
      </w:r>
      <w:r w:rsidR="00676746">
        <w:rPr>
          <w:rFonts w:ascii="Times New Roman" w:hAnsi="Times New Roman"/>
          <w:sz w:val="24"/>
        </w:rPr>
        <w:t xml:space="preserve"> collected from replicated</w:t>
      </w:r>
      <w:r w:rsidR="00892388">
        <w:rPr>
          <w:rFonts w:ascii="Times New Roman" w:hAnsi="Times New Roman"/>
          <w:sz w:val="24"/>
        </w:rPr>
        <w:t xml:space="preserve"> </w:t>
      </w:r>
      <w:r w:rsidR="003A049E" w:rsidRPr="00307B5E">
        <w:rPr>
          <w:rFonts w:ascii="Times New Roman" w:hAnsi="Times New Roman"/>
          <w:i/>
          <w:sz w:val="24"/>
        </w:rPr>
        <w:t xml:space="preserve">P. </w:t>
      </w:r>
      <w:proofErr w:type="spellStart"/>
      <w:r w:rsidR="003A049E" w:rsidRPr="00307B5E">
        <w:rPr>
          <w:rFonts w:ascii="Times New Roman" w:hAnsi="Times New Roman"/>
          <w:i/>
          <w:sz w:val="24"/>
        </w:rPr>
        <w:t>angustifolia</w:t>
      </w:r>
      <w:proofErr w:type="spellEnd"/>
      <w:r w:rsidR="003A049E" w:rsidRPr="00307B5E">
        <w:rPr>
          <w:rFonts w:ascii="Times New Roman" w:hAnsi="Times New Roman"/>
          <w:sz w:val="24"/>
        </w:rPr>
        <w:t xml:space="preserve"> </w:t>
      </w:r>
      <w:r w:rsidR="003A049E">
        <w:rPr>
          <w:rFonts w:ascii="Times New Roman" w:hAnsi="Times New Roman"/>
          <w:sz w:val="24"/>
        </w:rPr>
        <w:t xml:space="preserve">genotypes </w:t>
      </w:r>
      <w:r w:rsidR="00B65DB3" w:rsidRPr="001D7B98">
        <w:rPr>
          <w:rFonts w:ascii="Times New Roman" w:hAnsi="Times New Roman"/>
          <w:sz w:val="24"/>
        </w:rPr>
        <w:t>growing in the Ogden Nature Center</w:t>
      </w:r>
      <w:r w:rsidR="00321427" w:rsidRPr="001D7B98">
        <w:rPr>
          <w:rFonts w:ascii="Times New Roman" w:hAnsi="Times New Roman"/>
          <w:sz w:val="24"/>
        </w:rPr>
        <w:t xml:space="preserve"> common garden</w:t>
      </w:r>
      <w:r w:rsidR="005659D3">
        <w:rPr>
          <w:rFonts w:ascii="Times New Roman" w:hAnsi="Times New Roman"/>
          <w:sz w:val="24"/>
        </w:rPr>
        <w:t xml:space="preserve">, </w:t>
      </w:r>
      <w:r w:rsidR="00AC2EB3" w:rsidRPr="001D7B98">
        <w:rPr>
          <w:rFonts w:ascii="Times New Roman" w:hAnsi="Times New Roman"/>
          <w:sz w:val="24"/>
        </w:rPr>
        <w:t>Ogden, Utah</w:t>
      </w:r>
      <w:r w:rsidR="00B65DB3" w:rsidRPr="001D7B98">
        <w:rPr>
          <w:rFonts w:ascii="Times New Roman" w:hAnsi="Times New Roman"/>
          <w:sz w:val="24"/>
        </w:rPr>
        <w:t>,</w:t>
      </w:r>
      <w:r w:rsidR="00AC2EB3" w:rsidRPr="001D7B98">
        <w:rPr>
          <w:rFonts w:ascii="Times New Roman" w:hAnsi="Times New Roman"/>
          <w:sz w:val="24"/>
        </w:rPr>
        <w:t xml:space="preserve"> USA</w:t>
      </w:r>
      <w:r w:rsidR="00257910">
        <w:rPr>
          <w:rFonts w:ascii="Times New Roman" w:hAnsi="Times New Roman"/>
          <w:sz w:val="24"/>
        </w:rPr>
        <w:t xml:space="preserve"> (Figure 1B)</w:t>
      </w:r>
      <w:r w:rsidR="00AC2EB3" w:rsidRPr="001D7B98">
        <w:rPr>
          <w:rFonts w:ascii="Times New Roman" w:hAnsi="Times New Roman"/>
          <w:sz w:val="24"/>
        </w:rPr>
        <w:t xml:space="preserve">. </w:t>
      </w:r>
      <w:r w:rsidR="00321427" w:rsidRPr="001D7B98">
        <w:rPr>
          <w:rFonts w:ascii="Times New Roman" w:hAnsi="Times New Roman"/>
          <w:sz w:val="24"/>
        </w:rPr>
        <w:t>The garden is lo</w:t>
      </w:r>
      <w:r w:rsidR="00AC2EB3" w:rsidRPr="001D7B98">
        <w:rPr>
          <w:rFonts w:ascii="Times New Roman" w:hAnsi="Times New Roman"/>
          <w:sz w:val="24"/>
        </w:rPr>
        <w:t>cated in the</w:t>
      </w:r>
      <w:r w:rsidR="00F6316E">
        <w:rPr>
          <w:rFonts w:ascii="Times New Roman" w:hAnsi="Times New Roman"/>
          <w:sz w:val="24"/>
        </w:rPr>
        <w:t xml:space="preserve"> geographic center</w:t>
      </w:r>
      <w:r w:rsidR="00AC2EB3" w:rsidRPr="001D7B98">
        <w:rPr>
          <w:rFonts w:ascii="Times New Roman" w:hAnsi="Times New Roman"/>
          <w:sz w:val="24"/>
        </w:rPr>
        <w:t xml:space="preserve"> of the </w:t>
      </w:r>
      <w:r w:rsidR="003A049E" w:rsidRPr="00307B5E">
        <w:rPr>
          <w:rFonts w:ascii="Times New Roman" w:hAnsi="Times New Roman"/>
          <w:i/>
          <w:sz w:val="24"/>
        </w:rPr>
        <w:t xml:space="preserve">P. </w:t>
      </w:r>
      <w:proofErr w:type="spellStart"/>
      <w:r w:rsidR="003A049E" w:rsidRPr="00307B5E">
        <w:rPr>
          <w:rFonts w:ascii="Times New Roman" w:hAnsi="Times New Roman"/>
          <w:i/>
          <w:sz w:val="24"/>
        </w:rPr>
        <w:t>angustifolia</w:t>
      </w:r>
      <w:r w:rsidR="003A049E" w:rsidRPr="003A049E">
        <w:rPr>
          <w:rFonts w:ascii="Times New Roman" w:hAnsi="Times New Roman"/>
          <w:sz w:val="24"/>
        </w:rPr>
        <w:t>’s</w:t>
      </w:r>
      <w:proofErr w:type="spellEnd"/>
      <w:r w:rsidR="003A049E" w:rsidRPr="00307B5E">
        <w:rPr>
          <w:rFonts w:ascii="Times New Roman" w:hAnsi="Times New Roman"/>
          <w:sz w:val="24"/>
        </w:rPr>
        <w:t xml:space="preserve"> </w:t>
      </w:r>
      <w:r w:rsidR="00AC2EB3" w:rsidRPr="001D7B98">
        <w:rPr>
          <w:rFonts w:ascii="Times New Roman" w:hAnsi="Times New Roman"/>
          <w:sz w:val="24"/>
        </w:rPr>
        <w:t>latitudinal ra</w:t>
      </w:r>
      <w:r w:rsidR="00F11D39" w:rsidRPr="001D7B98">
        <w:rPr>
          <w:rFonts w:ascii="Times New Roman" w:hAnsi="Times New Roman"/>
          <w:sz w:val="24"/>
        </w:rPr>
        <w:t xml:space="preserve">nge, and at the lower end of the </w:t>
      </w:r>
      <w:r w:rsidR="00892388" w:rsidRPr="001D7B98">
        <w:rPr>
          <w:rFonts w:ascii="Times New Roman" w:hAnsi="Times New Roman"/>
          <w:sz w:val="24"/>
        </w:rPr>
        <w:t>species</w:t>
      </w:r>
      <w:r w:rsidR="005659D3">
        <w:rPr>
          <w:rFonts w:ascii="Times New Roman" w:hAnsi="Times New Roman"/>
          <w:sz w:val="24"/>
        </w:rPr>
        <w:t>’</w:t>
      </w:r>
      <w:r w:rsidR="00892388" w:rsidRPr="001D7B98">
        <w:rPr>
          <w:rFonts w:ascii="Times New Roman" w:hAnsi="Times New Roman"/>
          <w:sz w:val="24"/>
        </w:rPr>
        <w:t xml:space="preserve"> </w:t>
      </w:r>
      <w:proofErr w:type="spellStart"/>
      <w:r w:rsidR="00F11D39" w:rsidRPr="001D7B98">
        <w:rPr>
          <w:rFonts w:ascii="Times New Roman" w:hAnsi="Times New Roman"/>
          <w:sz w:val="24"/>
        </w:rPr>
        <w:t>elevational</w:t>
      </w:r>
      <w:proofErr w:type="spellEnd"/>
      <w:r w:rsidR="00AC2EB3" w:rsidRPr="001D7B98">
        <w:rPr>
          <w:rFonts w:ascii="Times New Roman" w:hAnsi="Times New Roman"/>
          <w:sz w:val="24"/>
        </w:rPr>
        <w:t xml:space="preserve"> distribution along t</w:t>
      </w:r>
      <w:r w:rsidR="00676746">
        <w:rPr>
          <w:rFonts w:ascii="Times New Roman" w:hAnsi="Times New Roman"/>
          <w:sz w:val="24"/>
        </w:rPr>
        <w:t>he nearby Weber and Ogden River</w:t>
      </w:r>
      <w:r w:rsidR="00AC2EB3" w:rsidRPr="001D7B98">
        <w:rPr>
          <w:rFonts w:ascii="Times New Roman" w:hAnsi="Times New Roman"/>
          <w:sz w:val="24"/>
        </w:rPr>
        <w:t>s</w:t>
      </w:r>
      <w:r w:rsidR="005E1AF1" w:rsidRPr="001D7B98">
        <w:rPr>
          <w:rFonts w:ascii="Times New Roman" w:hAnsi="Times New Roman"/>
          <w:sz w:val="24"/>
        </w:rPr>
        <w:t xml:space="preserve"> (latitude = 41.248146, longitude = -111.999830, elevation = 1302 m)</w:t>
      </w:r>
      <w:r w:rsidR="00AC2EB3" w:rsidRPr="001D7B98">
        <w:rPr>
          <w:rFonts w:ascii="Times New Roman" w:hAnsi="Times New Roman"/>
          <w:sz w:val="24"/>
        </w:rPr>
        <w:t>.</w:t>
      </w:r>
      <w:r w:rsidR="00321427" w:rsidRPr="001D7B98">
        <w:rPr>
          <w:rFonts w:ascii="Times New Roman" w:hAnsi="Times New Roman"/>
          <w:sz w:val="24"/>
        </w:rPr>
        <w:t xml:space="preserve"> The </w:t>
      </w:r>
      <w:commentRangeStart w:id="56"/>
      <w:r w:rsidR="001B07EB">
        <w:rPr>
          <w:rFonts w:ascii="Times New Roman" w:hAnsi="Times New Roman"/>
          <w:sz w:val="24"/>
        </w:rPr>
        <w:t xml:space="preserve">1.2 </w:t>
      </w:r>
      <w:commentRangeEnd w:id="56"/>
      <w:r w:rsidR="00AF0122">
        <w:rPr>
          <w:rStyle w:val="CommentReference"/>
          <w:rFonts w:ascii="Times New Roman" w:eastAsiaTheme="minorHAnsi" w:hAnsi="Times New Roman" w:cstheme="minorBidi"/>
          <w:vanish/>
        </w:rPr>
        <w:commentReference w:id="56"/>
      </w:r>
      <w:r w:rsidR="001B07EB">
        <w:rPr>
          <w:rFonts w:ascii="Times New Roman" w:hAnsi="Times New Roman"/>
          <w:sz w:val="24"/>
        </w:rPr>
        <w:t xml:space="preserve">hectares </w:t>
      </w:r>
      <w:r w:rsidR="00321427" w:rsidRPr="001D7B98">
        <w:rPr>
          <w:rFonts w:ascii="Times New Roman" w:hAnsi="Times New Roman"/>
          <w:sz w:val="24"/>
        </w:rPr>
        <w:t xml:space="preserve">garden was planted </w:t>
      </w:r>
      <w:r w:rsidR="0015263A">
        <w:rPr>
          <w:rFonts w:ascii="Times New Roman" w:hAnsi="Times New Roman"/>
          <w:sz w:val="24"/>
          <w:szCs w:val="22"/>
        </w:rPr>
        <w:t>in</w:t>
      </w:r>
      <w:r w:rsidR="00C86033">
        <w:rPr>
          <w:rFonts w:ascii="Times New Roman" w:hAnsi="Times New Roman"/>
          <w:sz w:val="24"/>
          <w:szCs w:val="22"/>
        </w:rPr>
        <w:t xml:space="preserve"> </w:t>
      </w:r>
      <w:r w:rsidR="00F60B3F">
        <w:rPr>
          <w:rFonts w:ascii="Times New Roman" w:hAnsi="Times New Roman"/>
          <w:sz w:val="24"/>
          <w:szCs w:val="22"/>
        </w:rPr>
        <w:t>1991</w:t>
      </w:r>
      <w:r w:rsidR="00321427" w:rsidRPr="001D7B98">
        <w:rPr>
          <w:rFonts w:ascii="Times New Roman" w:hAnsi="Times New Roman"/>
          <w:sz w:val="24"/>
          <w:szCs w:val="22"/>
        </w:rPr>
        <w:t xml:space="preserve"> </w:t>
      </w:r>
      <w:r w:rsidR="00321427" w:rsidRPr="001D7B98">
        <w:rPr>
          <w:rFonts w:ascii="Times New Roman" w:hAnsi="Times New Roman"/>
          <w:sz w:val="24"/>
        </w:rPr>
        <w:t xml:space="preserve">with </w:t>
      </w:r>
      <w:r w:rsidR="00413209" w:rsidRPr="001D7B98">
        <w:rPr>
          <w:rFonts w:ascii="Times New Roman" w:hAnsi="Times New Roman"/>
          <w:sz w:val="24"/>
        </w:rPr>
        <w:t xml:space="preserve">cuttings clonally propagated from </w:t>
      </w:r>
      <w:r w:rsidR="00073729">
        <w:rPr>
          <w:rFonts w:ascii="Times New Roman" w:hAnsi="Times New Roman"/>
          <w:sz w:val="24"/>
        </w:rPr>
        <w:t>wild</w:t>
      </w:r>
      <w:r w:rsidR="00413209" w:rsidRPr="001D7B98">
        <w:rPr>
          <w:rFonts w:ascii="Times New Roman" w:hAnsi="Times New Roman"/>
          <w:sz w:val="24"/>
        </w:rPr>
        <w:t xml:space="preserve"> </w:t>
      </w:r>
      <w:r w:rsidR="003A049E" w:rsidRPr="00307B5E">
        <w:rPr>
          <w:rFonts w:ascii="Times New Roman" w:hAnsi="Times New Roman"/>
          <w:i/>
          <w:sz w:val="24"/>
        </w:rPr>
        <w:t xml:space="preserve">P. </w:t>
      </w:r>
      <w:proofErr w:type="spellStart"/>
      <w:r w:rsidR="003A049E" w:rsidRPr="00307B5E">
        <w:rPr>
          <w:rFonts w:ascii="Times New Roman" w:hAnsi="Times New Roman"/>
          <w:i/>
          <w:sz w:val="24"/>
        </w:rPr>
        <w:t>angustifolia</w:t>
      </w:r>
      <w:proofErr w:type="spellEnd"/>
      <w:r w:rsidR="00073729">
        <w:rPr>
          <w:rFonts w:ascii="Times New Roman" w:hAnsi="Times New Roman"/>
          <w:sz w:val="24"/>
        </w:rPr>
        <w:t xml:space="preserve"> </w:t>
      </w:r>
      <w:commentRangeStart w:id="57"/>
      <w:commentRangeStart w:id="58"/>
      <w:r w:rsidR="005C15DC" w:rsidRPr="001D7B98">
        <w:rPr>
          <w:rFonts w:ascii="Times New Roman" w:hAnsi="Times New Roman"/>
          <w:sz w:val="24"/>
        </w:rPr>
        <w:t xml:space="preserve">growing </w:t>
      </w:r>
      <w:r w:rsidR="00321427" w:rsidRPr="001D7B98">
        <w:rPr>
          <w:rFonts w:ascii="Times New Roman" w:hAnsi="Times New Roman"/>
          <w:sz w:val="24"/>
        </w:rPr>
        <w:t xml:space="preserve">along </w:t>
      </w:r>
      <w:r w:rsidR="005C15DC" w:rsidRPr="001D7B98">
        <w:rPr>
          <w:rFonts w:ascii="Times New Roman" w:hAnsi="Times New Roman"/>
          <w:sz w:val="24"/>
        </w:rPr>
        <w:t>an ~105</w:t>
      </w:r>
      <w:r w:rsidR="00413209" w:rsidRPr="001D7B98">
        <w:rPr>
          <w:rFonts w:ascii="Times New Roman" w:hAnsi="Times New Roman"/>
          <w:sz w:val="24"/>
        </w:rPr>
        <w:t xml:space="preserve"> km stretch of the Weber </w:t>
      </w:r>
      <w:commentRangeStart w:id="59"/>
      <w:r w:rsidR="00413209" w:rsidRPr="001D7B98">
        <w:rPr>
          <w:rFonts w:ascii="Times New Roman" w:hAnsi="Times New Roman"/>
          <w:sz w:val="24"/>
        </w:rPr>
        <w:t>River</w:t>
      </w:r>
      <w:commentRangeEnd w:id="57"/>
      <w:r w:rsidR="00F6316E">
        <w:rPr>
          <w:rStyle w:val="CommentReference"/>
          <w:rFonts w:ascii="Times New Roman" w:eastAsiaTheme="minorHAnsi" w:hAnsi="Times New Roman" w:cstheme="minorBidi"/>
        </w:rPr>
        <w:commentReference w:id="57"/>
      </w:r>
      <w:commentRangeEnd w:id="59"/>
      <w:commentRangeEnd w:id="58"/>
      <w:r w:rsidR="002B1442">
        <w:rPr>
          <w:rStyle w:val="CommentReference"/>
          <w:rFonts w:ascii="Times New Roman" w:eastAsiaTheme="minorHAnsi" w:hAnsi="Times New Roman" w:cstheme="minorBidi"/>
          <w:vanish/>
        </w:rPr>
        <w:commentReference w:id="59"/>
      </w:r>
      <w:r w:rsidR="00EA5A34">
        <w:rPr>
          <w:rStyle w:val="CommentReference"/>
          <w:rFonts w:ascii="Times New Roman" w:eastAsiaTheme="minorHAnsi" w:hAnsi="Times New Roman" w:cstheme="minorBidi"/>
          <w:vanish/>
        </w:rPr>
        <w:commentReference w:id="58"/>
      </w:r>
      <w:r w:rsidR="00321427" w:rsidRPr="001D7B98">
        <w:rPr>
          <w:rFonts w:ascii="Times New Roman" w:hAnsi="Times New Roman"/>
          <w:sz w:val="24"/>
        </w:rPr>
        <w:t xml:space="preserve">. </w:t>
      </w:r>
      <w:del w:id="60" w:author="Louis J. Lamit" w:date="2014-07-15T08:27:00Z">
        <w:r w:rsidR="001B07EB" w:rsidDel="00AC5006">
          <w:rPr>
            <w:rFonts w:ascii="Times New Roman" w:hAnsi="Times New Roman"/>
            <w:sz w:val="24"/>
          </w:rPr>
          <w:delText>Replicate genotypes</w:delText>
        </w:r>
      </w:del>
      <w:r w:rsidR="00AC5006">
        <w:rPr>
          <w:rFonts w:ascii="Times New Roman" w:hAnsi="Times New Roman"/>
          <w:sz w:val="24"/>
        </w:rPr>
        <w:t>Trees</w:t>
      </w:r>
      <w:r w:rsidR="001B07EB">
        <w:rPr>
          <w:rFonts w:ascii="Times New Roman" w:hAnsi="Times New Roman"/>
          <w:sz w:val="24"/>
        </w:rPr>
        <w:t xml:space="preserve"> </w:t>
      </w:r>
      <w:ins w:id="61" w:author="Louis J. Lamit" w:date="2014-07-15T08:27:00Z">
        <w:r w:rsidR="00AC5006">
          <w:rPr>
            <w:rFonts w:ascii="Times New Roman" w:hAnsi="Times New Roman"/>
            <w:sz w:val="24"/>
          </w:rPr>
          <w:t xml:space="preserve">in the garden </w:t>
        </w:r>
      </w:ins>
      <w:del w:id="62" w:author="Louis J. Lamit" w:date="2014-07-15T08:27:00Z">
        <w:r w:rsidR="001B07EB" w:rsidDel="00AC5006">
          <w:rPr>
            <w:rFonts w:ascii="Times New Roman" w:hAnsi="Times New Roman"/>
            <w:sz w:val="24"/>
          </w:rPr>
          <w:delText>are</w:delText>
        </w:r>
        <w:r w:rsidR="001B07EB" w:rsidRPr="001D7B98" w:rsidDel="00AC5006">
          <w:rPr>
            <w:rFonts w:ascii="Times New Roman" w:hAnsi="Times New Roman"/>
            <w:sz w:val="24"/>
          </w:rPr>
          <w:delText xml:space="preserve"> spaced</w:delText>
        </w:r>
      </w:del>
      <w:ins w:id="63" w:author="Louis J. Lamit" w:date="2014-07-15T08:27:00Z">
        <w:r w:rsidR="00AC5006">
          <w:rPr>
            <w:rFonts w:ascii="Times New Roman" w:hAnsi="Times New Roman"/>
            <w:sz w:val="24"/>
          </w:rPr>
          <w:t>were planted</w:t>
        </w:r>
      </w:ins>
      <w:r w:rsidR="001B07EB" w:rsidRPr="001D7B98">
        <w:rPr>
          <w:rFonts w:ascii="Times New Roman" w:hAnsi="Times New Roman"/>
          <w:sz w:val="24"/>
        </w:rPr>
        <w:t xml:space="preserve"> </w:t>
      </w:r>
      <w:commentRangeStart w:id="64"/>
      <w:r w:rsidR="001B07EB">
        <w:rPr>
          <w:rFonts w:ascii="Times New Roman" w:hAnsi="Times New Roman"/>
          <w:sz w:val="24"/>
        </w:rPr>
        <w:t>on</w:t>
      </w:r>
      <w:commentRangeEnd w:id="64"/>
      <w:r w:rsidR="00E82894">
        <w:rPr>
          <w:rStyle w:val="CommentReference"/>
          <w:rFonts w:ascii="Times New Roman" w:eastAsiaTheme="minorHAnsi" w:hAnsi="Times New Roman" w:cstheme="minorBidi"/>
          <w:vanish/>
        </w:rPr>
        <w:commentReference w:id="64"/>
      </w:r>
      <w:r w:rsidR="001B07EB">
        <w:rPr>
          <w:rFonts w:ascii="Times New Roman" w:hAnsi="Times New Roman"/>
          <w:sz w:val="24"/>
        </w:rPr>
        <w:t xml:space="preserve"> </w:t>
      </w:r>
      <w:ins w:id="65" w:author="Louis J. Lamit" w:date="2014-07-15T08:25:00Z">
        <w:r w:rsidR="00AC5006">
          <w:rPr>
            <w:rFonts w:ascii="Times New Roman" w:hAnsi="Times New Roman"/>
            <w:sz w:val="24"/>
          </w:rPr>
          <w:t xml:space="preserve">4 m </w:t>
        </w:r>
        <w:commentRangeStart w:id="66"/>
        <w:r w:rsidR="00AC5006">
          <w:rPr>
            <w:rFonts w:ascii="Times New Roman" w:hAnsi="Times New Roman"/>
            <w:sz w:val="24"/>
          </w:rPr>
          <w:t>centers</w:t>
        </w:r>
      </w:ins>
      <w:commentRangeEnd w:id="66"/>
      <w:r w:rsidR="00EF765A">
        <w:rPr>
          <w:rStyle w:val="CommentReference"/>
          <w:rFonts w:ascii="Times New Roman" w:eastAsiaTheme="minorHAnsi" w:hAnsi="Times New Roman" w:cstheme="minorBidi"/>
          <w:vanish/>
        </w:rPr>
        <w:commentReference w:id="66"/>
      </w:r>
      <w:del w:id="67" w:author="Louis J. Lamit" w:date="2014-07-15T08:24:00Z">
        <w:r w:rsidR="001B07EB" w:rsidDel="00E82894">
          <w:rPr>
            <w:rFonts w:ascii="Times New Roman" w:hAnsi="Times New Roman"/>
            <w:sz w:val="24"/>
          </w:rPr>
          <w:delText xml:space="preserve">3m centers </w:delText>
        </w:r>
      </w:del>
      <w:ins w:id="68" w:author="Louis J. Lamit" w:date="2014-07-15T08:28:00Z">
        <w:r w:rsidR="00AC5006">
          <w:rPr>
            <w:rFonts w:ascii="Times New Roman" w:hAnsi="Times New Roman"/>
            <w:sz w:val="24"/>
          </w:rPr>
          <w:t>,</w:t>
        </w:r>
      </w:ins>
      <w:r w:rsidR="00F23D7E">
        <w:rPr>
          <w:rFonts w:ascii="Times New Roman" w:hAnsi="Times New Roman"/>
          <w:sz w:val="24"/>
        </w:rPr>
        <w:t xml:space="preserve"> </w:t>
      </w:r>
      <w:ins w:id="69" w:author="Louis J. Lamit" w:date="2014-07-15T08:28:00Z">
        <w:r w:rsidR="00AC5006">
          <w:rPr>
            <w:rFonts w:ascii="Times New Roman" w:hAnsi="Times New Roman"/>
            <w:sz w:val="24"/>
          </w:rPr>
          <w:t>are</w:t>
        </w:r>
      </w:ins>
      <w:del w:id="70" w:author="Louis J. Lamit" w:date="2014-07-15T08:28:00Z">
        <w:r w:rsidR="001B07EB" w:rsidRPr="001D7B98" w:rsidDel="00AC5006">
          <w:rPr>
            <w:rFonts w:ascii="Times New Roman" w:hAnsi="Times New Roman"/>
            <w:sz w:val="24"/>
          </w:rPr>
          <w:delText>and</w:delText>
        </w:r>
      </w:del>
      <w:r w:rsidR="001B07EB" w:rsidRPr="001D7B98">
        <w:rPr>
          <w:rFonts w:ascii="Times New Roman" w:hAnsi="Times New Roman"/>
          <w:sz w:val="24"/>
        </w:rPr>
        <w:t xml:space="preserve"> random</w:t>
      </w:r>
      <w:r w:rsidR="001B07EB">
        <w:rPr>
          <w:rFonts w:ascii="Times New Roman" w:hAnsi="Times New Roman"/>
          <w:sz w:val="24"/>
        </w:rPr>
        <w:t>ly positioned</w:t>
      </w:r>
      <w:r w:rsidR="00F23D7E">
        <w:rPr>
          <w:rFonts w:ascii="Times New Roman" w:hAnsi="Times New Roman"/>
          <w:sz w:val="24"/>
        </w:rPr>
        <w:t xml:space="preserve">, and </w:t>
      </w:r>
      <w:r w:rsidR="00C86033" w:rsidRPr="001D7B98">
        <w:rPr>
          <w:rFonts w:ascii="Times New Roman" w:hAnsi="Times New Roman"/>
          <w:sz w:val="24"/>
        </w:rPr>
        <w:t>were sexually mature</w:t>
      </w:r>
      <w:r w:rsidR="00C86033">
        <w:rPr>
          <w:rFonts w:ascii="Times New Roman" w:hAnsi="Times New Roman"/>
          <w:sz w:val="24"/>
        </w:rPr>
        <w:t xml:space="preserve"> </w:t>
      </w:r>
      <w:r w:rsidR="005837A0">
        <w:rPr>
          <w:rFonts w:ascii="Times New Roman" w:hAnsi="Times New Roman"/>
          <w:sz w:val="24"/>
        </w:rPr>
        <w:t>when all community data were collected</w:t>
      </w:r>
      <w:r w:rsidR="00FD5957">
        <w:rPr>
          <w:rFonts w:ascii="Times New Roman" w:hAnsi="Times New Roman"/>
          <w:sz w:val="24"/>
        </w:rPr>
        <w:t>.</w:t>
      </w:r>
      <w:r w:rsidR="00C86033">
        <w:rPr>
          <w:rFonts w:ascii="Times New Roman" w:hAnsi="Times New Roman"/>
          <w:sz w:val="24"/>
        </w:rPr>
        <w:t xml:space="preserve"> </w:t>
      </w:r>
      <w:commentRangeStart w:id="71"/>
      <w:commentRangeStart w:id="72"/>
      <w:r w:rsidR="003A049E">
        <w:rPr>
          <w:rFonts w:ascii="Times New Roman" w:hAnsi="Times New Roman"/>
          <w:sz w:val="24"/>
        </w:rPr>
        <w:t>Re-analysis of the t</w:t>
      </w:r>
      <w:r w:rsidR="003A049E" w:rsidRPr="001D7B98">
        <w:rPr>
          <w:rFonts w:ascii="Times New Roman" w:hAnsi="Times New Roman"/>
          <w:sz w:val="24"/>
        </w:rPr>
        <w:t>hirty-fiv</w:t>
      </w:r>
      <w:r w:rsidR="003A049E">
        <w:rPr>
          <w:rFonts w:ascii="Times New Roman" w:hAnsi="Times New Roman"/>
          <w:sz w:val="24"/>
        </w:rPr>
        <w:t xml:space="preserve">e </w:t>
      </w:r>
      <w:proofErr w:type="spellStart"/>
      <w:r w:rsidR="003A049E">
        <w:rPr>
          <w:rFonts w:ascii="Times New Roman" w:hAnsi="Times New Roman"/>
          <w:sz w:val="24"/>
        </w:rPr>
        <w:t>codominant</w:t>
      </w:r>
      <w:proofErr w:type="spellEnd"/>
      <w:r w:rsidR="003A049E">
        <w:rPr>
          <w:rFonts w:ascii="Times New Roman" w:hAnsi="Times New Roman"/>
          <w:sz w:val="24"/>
        </w:rPr>
        <w:t xml:space="preserve"> </w:t>
      </w:r>
      <w:r w:rsidR="00F930AE">
        <w:rPr>
          <w:rFonts w:ascii="Times New Roman" w:hAnsi="Times New Roman"/>
          <w:sz w:val="24"/>
        </w:rPr>
        <w:t>restriction fragment length polymorphism (</w:t>
      </w:r>
      <w:r w:rsidR="003A049E">
        <w:rPr>
          <w:rFonts w:ascii="Times New Roman" w:hAnsi="Times New Roman"/>
          <w:sz w:val="24"/>
        </w:rPr>
        <w:t>RFLP</w:t>
      </w:r>
      <w:r w:rsidR="00F930AE">
        <w:rPr>
          <w:rFonts w:ascii="Times New Roman" w:hAnsi="Times New Roman"/>
          <w:sz w:val="24"/>
        </w:rPr>
        <w:t>)</w:t>
      </w:r>
      <w:r w:rsidR="003A049E">
        <w:rPr>
          <w:rFonts w:ascii="Times New Roman" w:hAnsi="Times New Roman"/>
          <w:sz w:val="24"/>
        </w:rPr>
        <w:t xml:space="preserve"> marker</w:t>
      </w:r>
      <w:r w:rsidR="003A049E" w:rsidRPr="001D7B98">
        <w:rPr>
          <w:rFonts w:ascii="Times New Roman" w:hAnsi="Times New Roman"/>
          <w:sz w:val="24"/>
        </w:rPr>
        <w:t xml:space="preserve"> </w:t>
      </w:r>
      <w:r w:rsidR="003A049E">
        <w:rPr>
          <w:rFonts w:ascii="Times New Roman" w:hAnsi="Times New Roman"/>
          <w:sz w:val="24"/>
        </w:rPr>
        <w:t xml:space="preserve">dataset from </w:t>
      </w:r>
      <w:proofErr w:type="spellStart"/>
      <w:r w:rsidR="003A049E" w:rsidRPr="001D7B98">
        <w:rPr>
          <w:rFonts w:ascii="Times New Roman" w:hAnsi="Times New Roman"/>
          <w:sz w:val="24"/>
        </w:rPr>
        <w:t>Martinsen</w:t>
      </w:r>
      <w:proofErr w:type="spellEnd"/>
      <w:r w:rsidR="003A049E" w:rsidRPr="001D7B98">
        <w:rPr>
          <w:rFonts w:ascii="Times New Roman" w:hAnsi="Times New Roman"/>
          <w:sz w:val="24"/>
        </w:rPr>
        <w:t xml:space="preserve"> </w:t>
      </w:r>
      <w:r w:rsidR="003A049E" w:rsidRPr="001D7B98">
        <w:rPr>
          <w:rFonts w:ascii="Times New Roman" w:hAnsi="Times New Roman"/>
          <w:i/>
          <w:sz w:val="24"/>
        </w:rPr>
        <w:t>et al</w:t>
      </w:r>
      <w:r w:rsidR="003A049E">
        <w:rPr>
          <w:rFonts w:ascii="Times New Roman" w:hAnsi="Times New Roman"/>
          <w:sz w:val="24"/>
        </w:rPr>
        <w:t>.</w:t>
      </w:r>
      <w:r w:rsidR="003A049E" w:rsidRPr="001D7B98">
        <w:rPr>
          <w:rFonts w:ascii="Times New Roman" w:hAnsi="Times New Roman"/>
          <w:sz w:val="24"/>
        </w:rPr>
        <w:t xml:space="preserve"> </w:t>
      </w:r>
      <w:r w:rsidR="003A049E">
        <w:rPr>
          <w:rFonts w:ascii="Times New Roman" w:hAnsi="Times New Roman"/>
          <w:sz w:val="24"/>
        </w:rPr>
        <w:t>(</w:t>
      </w:r>
      <w:r w:rsidR="003A049E" w:rsidRPr="001D7B98">
        <w:rPr>
          <w:rFonts w:ascii="Times New Roman" w:hAnsi="Times New Roman"/>
          <w:sz w:val="24"/>
        </w:rPr>
        <w:t>2001</w:t>
      </w:r>
      <w:r w:rsidR="003A049E">
        <w:rPr>
          <w:rFonts w:ascii="Times New Roman" w:hAnsi="Times New Roman"/>
          <w:sz w:val="24"/>
        </w:rPr>
        <w:t>) indicated that all genotypes used were</w:t>
      </w:r>
      <w:r w:rsidR="00F250CB" w:rsidRPr="001D7B98">
        <w:rPr>
          <w:rFonts w:ascii="Times New Roman" w:hAnsi="Times New Roman"/>
          <w:sz w:val="24"/>
        </w:rPr>
        <w:t xml:space="preserve"> </w:t>
      </w:r>
      <w:r w:rsidR="00F250CB" w:rsidRPr="001D7B98">
        <w:rPr>
          <w:rFonts w:ascii="Times New Roman" w:hAnsi="Times New Roman"/>
          <w:i/>
          <w:sz w:val="24"/>
        </w:rPr>
        <w:t xml:space="preserve">P. </w:t>
      </w:r>
      <w:proofErr w:type="spellStart"/>
      <w:r w:rsidR="00F250CB" w:rsidRPr="001D7B98">
        <w:rPr>
          <w:rFonts w:ascii="Times New Roman" w:hAnsi="Times New Roman"/>
          <w:i/>
          <w:sz w:val="24"/>
        </w:rPr>
        <w:t>angustifolia</w:t>
      </w:r>
      <w:proofErr w:type="spellEnd"/>
      <w:r w:rsidR="009420E8">
        <w:rPr>
          <w:rFonts w:ascii="Times New Roman" w:hAnsi="Times New Roman"/>
          <w:sz w:val="24"/>
        </w:rPr>
        <w:t>, with</w:t>
      </w:r>
      <w:r w:rsidR="00F250CB" w:rsidRPr="001D7B98">
        <w:rPr>
          <w:rFonts w:ascii="Times New Roman" w:hAnsi="Times New Roman"/>
          <w:sz w:val="24"/>
        </w:rPr>
        <w:t xml:space="preserve"> </w:t>
      </w:r>
      <w:r w:rsidR="003A049E">
        <w:rPr>
          <w:rFonts w:ascii="Times New Roman" w:hAnsi="Times New Roman"/>
          <w:sz w:val="24"/>
        </w:rPr>
        <w:t>little to no</w:t>
      </w:r>
      <w:r w:rsidR="00F250CB" w:rsidRPr="001D7B98">
        <w:rPr>
          <w:rFonts w:ascii="Times New Roman" w:hAnsi="Times New Roman"/>
          <w:sz w:val="24"/>
        </w:rPr>
        <w:t xml:space="preserve"> introgression from </w:t>
      </w:r>
      <w:r w:rsidR="00F250CB" w:rsidRPr="001D7B98">
        <w:rPr>
          <w:rFonts w:ascii="Times New Roman" w:hAnsi="Times New Roman"/>
          <w:i/>
          <w:sz w:val="24"/>
        </w:rPr>
        <w:t xml:space="preserve">P. </w:t>
      </w:r>
      <w:proofErr w:type="spellStart"/>
      <w:r w:rsidR="00F250CB" w:rsidRPr="001D7B98">
        <w:rPr>
          <w:rFonts w:ascii="Times New Roman" w:hAnsi="Times New Roman"/>
          <w:i/>
          <w:sz w:val="24"/>
        </w:rPr>
        <w:t>fremontii</w:t>
      </w:r>
      <w:proofErr w:type="spellEnd"/>
      <w:r w:rsidR="00F250CB" w:rsidRPr="001D7B98">
        <w:rPr>
          <w:rFonts w:ascii="Times New Roman" w:hAnsi="Times New Roman"/>
          <w:i/>
          <w:sz w:val="24"/>
        </w:rPr>
        <w:t xml:space="preserve"> </w:t>
      </w:r>
      <w:r w:rsidR="00F250CB" w:rsidRPr="001D7B98">
        <w:rPr>
          <w:rFonts w:ascii="Times New Roman" w:hAnsi="Times New Roman"/>
          <w:sz w:val="24"/>
        </w:rPr>
        <w:t>(</w:t>
      </w:r>
      <w:proofErr w:type="spellStart"/>
      <w:r w:rsidR="00F250CB" w:rsidRPr="001D7B98">
        <w:rPr>
          <w:rFonts w:ascii="Times New Roman" w:hAnsi="Times New Roman"/>
          <w:sz w:val="24"/>
        </w:rPr>
        <w:t>Lamit</w:t>
      </w:r>
      <w:proofErr w:type="spellEnd"/>
      <w:r w:rsidR="00F250CB" w:rsidRPr="001D7B98">
        <w:rPr>
          <w:rFonts w:ascii="Times New Roman" w:hAnsi="Times New Roman"/>
          <w:sz w:val="24"/>
        </w:rPr>
        <w:t xml:space="preserve"> </w:t>
      </w:r>
      <w:r w:rsidR="00F250CB" w:rsidRPr="001D7B98">
        <w:rPr>
          <w:rFonts w:ascii="Times New Roman" w:hAnsi="Times New Roman"/>
          <w:i/>
          <w:sz w:val="24"/>
        </w:rPr>
        <w:t>et al</w:t>
      </w:r>
      <w:r w:rsidR="003A049E">
        <w:rPr>
          <w:rFonts w:ascii="Times New Roman" w:hAnsi="Times New Roman"/>
          <w:sz w:val="24"/>
        </w:rPr>
        <w:t>.</w:t>
      </w:r>
      <w:r w:rsidR="00F250CB" w:rsidRPr="001D7B98">
        <w:rPr>
          <w:rFonts w:ascii="Times New Roman" w:hAnsi="Times New Roman"/>
          <w:sz w:val="24"/>
        </w:rPr>
        <w:t xml:space="preserve"> 2011</w:t>
      </w:r>
      <w:r w:rsidR="003A049E">
        <w:rPr>
          <w:rFonts w:ascii="Times New Roman" w:hAnsi="Times New Roman"/>
          <w:sz w:val="24"/>
        </w:rPr>
        <w:t xml:space="preserve">, </w:t>
      </w:r>
      <w:proofErr w:type="spellStart"/>
      <w:r w:rsidR="003A049E">
        <w:rPr>
          <w:rFonts w:ascii="Times New Roman" w:hAnsi="Times New Roman"/>
          <w:sz w:val="24"/>
        </w:rPr>
        <w:t>Zinkgraf</w:t>
      </w:r>
      <w:proofErr w:type="spellEnd"/>
      <w:r w:rsidR="003A049E">
        <w:rPr>
          <w:rFonts w:ascii="Times New Roman" w:hAnsi="Times New Roman"/>
          <w:sz w:val="24"/>
        </w:rPr>
        <w:t xml:space="preserve"> </w:t>
      </w:r>
      <w:r w:rsidR="003A049E" w:rsidRPr="003A049E">
        <w:rPr>
          <w:rFonts w:ascii="Times New Roman" w:hAnsi="Times New Roman"/>
          <w:i/>
          <w:sz w:val="24"/>
        </w:rPr>
        <w:t>et al</w:t>
      </w:r>
      <w:r w:rsidR="003A049E">
        <w:rPr>
          <w:rFonts w:ascii="Times New Roman" w:hAnsi="Times New Roman"/>
          <w:sz w:val="24"/>
        </w:rPr>
        <w:t>. unpublished</w:t>
      </w:r>
      <w:r w:rsidR="00F250CB" w:rsidRPr="001D7B98">
        <w:rPr>
          <w:rFonts w:ascii="Times New Roman" w:hAnsi="Times New Roman"/>
          <w:sz w:val="24"/>
        </w:rPr>
        <w:t>).</w:t>
      </w:r>
      <w:commentRangeEnd w:id="71"/>
      <w:r w:rsidR="00073729">
        <w:rPr>
          <w:rStyle w:val="CommentReference"/>
          <w:rFonts w:ascii="Times New Roman" w:eastAsiaTheme="minorHAnsi" w:hAnsi="Times New Roman" w:cstheme="minorBidi"/>
          <w:vanish/>
        </w:rPr>
        <w:commentReference w:id="71"/>
      </w:r>
      <w:r w:rsidR="00F250CB" w:rsidRPr="001D7B98">
        <w:rPr>
          <w:rFonts w:ascii="Times New Roman" w:hAnsi="Times New Roman"/>
          <w:sz w:val="24"/>
        </w:rPr>
        <w:t xml:space="preserve"> </w:t>
      </w:r>
      <w:commentRangeEnd w:id="72"/>
      <w:r w:rsidR="002B1442">
        <w:rPr>
          <w:rStyle w:val="CommentReference"/>
          <w:rFonts w:ascii="Times New Roman" w:eastAsiaTheme="minorHAnsi" w:hAnsi="Times New Roman" w:cstheme="minorBidi"/>
          <w:vanish/>
        </w:rPr>
        <w:commentReference w:id="72"/>
      </w:r>
      <w:r w:rsidR="00473D2F">
        <w:rPr>
          <w:rFonts w:ascii="Times New Roman" w:hAnsi="Times New Roman"/>
          <w:sz w:val="24"/>
        </w:rPr>
        <w:t>S</w:t>
      </w:r>
      <w:r w:rsidR="00473D2F" w:rsidRPr="001D7B98">
        <w:rPr>
          <w:rFonts w:ascii="Times New Roman" w:hAnsi="Times New Roman"/>
          <w:sz w:val="24"/>
        </w:rPr>
        <w:t xml:space="preserve">ee </w:t>
      </w:r>
      <w:commentRangeStart w:id="73"/>
      <w:r w:rsidR="00473D2F">
        <w:rPr>
          <w:rFonts w:ascii="Times New Roman" w:hAnsi="Times New Roman"/>
          <w:sz w:val="24"/>
        </w:rPr>
        <w:t xml:space="preserve">Busby </w:t>
      </w:r>
      <w:r w:rsidR="00473D2F" w:rsidRPr="00BA58EB">
        <w:rPr>
          <w:rFonts w:ascii="Times New Roman" w:hAnsi="Times New Roman"/>
          <w:i/>
          <w:sz w:val="24"/>
        </w:rPr>
        <w:t>et al</w:t>
      </w:r>
      <w:r w:rsidR="00473D2F">
        <w:rPr>
          <w:rFonts w:ascii="Times New Roman" w:hAnsi="Times New Roman"/>
          <w:sz w:val="24"/>
        </w:rPr>
        <w:t xml:space="preserve">. (2014) </w:t>
      </w:r>
      <w:commentRangeEnd w:id="73"/>
      <w:r w:rsidR="00830FEE">
        <w:rPr>
          <w:rStyle w:val="CommentReference"/>
          <w:rFonts w:ascii="Times New Roman" w:eastAsiaTheme="minorHAnsi" w:hAnsi="Times New Roman" w:cstheme="minorBidi"/>
          <w:vanish/>
        </w:rPr>
        <w:commentReference w:id="73"/>
      </w:r>
      <w:r w:rsidR="00473D2F">
        <w:rPr>
          <w:rFonts w:ascii="Times New Roman" w:hAnsi="Times New Roman"/>
          <w:sz w:val="24"/>
        </w:rPr>
        <w:t>f</w:t>
      </w:r>
      <w:r w:rsidR="00F250CB" w:rsidRPr="001D7B98">
        <w:rPr>
          <w:rFonts w:ascii="Times New Roman" w:hAnsi="Times New Roman"/>
          <w:sz w:val="24"/>
        </w:rPr>
        <w:t xml:space="preserve">or </w:t>
      </w:r>
      <w:r w:rsidR="00473D2F">
        <w:rPr>
          <w:rFonts w:ascii="Times New Roman" w:hAnsi="Times New Roman"/>
          <w:sz w:val="24"/>
        </w:rPr>
        <w:t>more information on the garden</w:t>
      </w:r>
      <w:r w:rsidR="00D543B9">
        <w:rPr>
          <w:rFonts w:ascii="Times New Roman" w:hAnsi="Times New Roman"/>
          <w:sz w:val="24"/>
        </w:rPr>
        <w:t>.</w:t>
      </w:r>
      <w:r w:rsidR="00F250CB" w:rsidRPr="001D7B98">
        <w:rPr>
          <w:rFonts w:ascii="Times New Roman" w:hAnsi="Times New Roman"/>
          <w:sz w:val="24"/>
        </w:rPr>
        <w:t xml:space="preserve"> </w:t>
      </w:r>
    </w:p>
    <w:p w:rsidR="00F250CB" w:rsidRDefault="00F250CB" w:rsidP="00F46E48">
      <w:pPr>
        <w:widowControl w:val="0"/>
        <w:spacing w:line="480" w:lineRule="auto"/>
      </w:pPr>
    </w:p>
    <w:p w:rsidR="001D7B98" w:rsidRPr="00C403A4" w:rsidRDefault="001D7B98" w:rsidP="001D7B98">
      <w:pPr>
        <w:spacing w:line="480" w:lineRule="auto"/>
        <w:rPr>
          <w:b/>
          <w:i/>
        </w:rPr>
      </w:pPr>
      <w:r w:rsidRPr="00C403A4">
        <w:rPr>
          <w:b/>
          <w:i/>
        </w:rPr>
        <w:t xml:space="preserve">Community </w:t>
      </w:r>
      <w:r w:rsidR="00A62383">
        <w:rPr>
          <w:b/>
          <w:i/>
        </w:rPr>
        <w:t>d</w:t>
      </w:r>
      <w:r w:rsidRPr="00C403A4">
        <w:rPr>
          <w:b/>
          <w:i/>
        </w:rPr>
        <w:t>ata</w:t>
      </w:r>
    </w:p>
    <w:p w:rsidR="00E165DD" w:rsidRDefault="00E165DD" w:rsidP="00A62383">
      <w:pPr>
        <w:spacing w:line="480" w:lineRule="auto"/>
      </w:pPr>
      <w:r>
        <w:tab/>
      </w:r>
      <w:commentRangeStart w:id="74"/>
      <w:r>
        <w:t>Datasets</w:t>
      </w:r>
      <w:commentRangeEnd w:id="74"/>
      <w:r w:rsidR="00930714">
        <w:rPr>
          <w:rStyle w:val="CommentReference"/>
          <w:vanish/>
        </w:rPr>
        <w:commentReference w:id="74"/>
      </w:r>
      <w:r>
        <w:t xml:space="preserve"> representing a range of communities, both above and belowground, were included in</w:t>
      </w:r>
      <w:r w:rsidR="00534CE3">
        <w:t xml:space="preserve"> analyses (Figure 1</w:t>
      </w:r>
      <w:r w:rsidR="0068455D">
        <w:t>C-G, Table 2</w:t>
      </w:r>
      <w:r>
        <w:t xml:space="preserve">). As criteria for inclusion, datasets contained observations from at least six replicated </w:t>
      </w:r>
      <w:r w:rsidRPr="00235A79">
        <w:rPr>
          <w:i/>
        </w:rPr>
        <w:t xml:space="preserve">P. </w:t>
      </w:r>
      <w:proofErr w:type="spellStart"/>
      <w:r w:rsidRPr="00235A79">
        <w:rPr>
          <w:i/>
        </w:rPr>
        <w:t>angustifolia</w:t>
      </w:r>
      <w:proofErr w:type="spellEnd"/>
      <w:r>
        <w:t xml:space="preserve"> genotypes sampled in the North</w:t>
      </w:r>
      <w:r w:rsidR="00F77570">
        <w:t xml:space="preserve"> section of the</w:t>
      </w:r>
      <w:r>
        <w:t xml:space="preserve"> Ogden Nature Center common garden. Datasets were considered community data when they contained information representative of two or more taxonomic groups, which </w:t>
      </w:r>
      <w:commentRangeStart w:id="75"/>
      <w:r>
        <w:t xml:space="preserve">for most datasets </w:t>
      </w:r>
      <w:commentRangeEnd w:id="75"/>
      <w:r w:rsidR="00534CE3">
        <w:rPr>
          <w:rStyle w:val="CommentReference"/>
          <w:vanish/>
        </w:rPr>
        <w:commentReference w:id="75"/>
      </w:r>
      <w:r w:rsidR="008D53A1">
        <w:t xml:space="preserve">corresponds to </w:t>
      </w:r>
      <w:r>
        <w:t>species-level operational taxonomic units (</w:t>
      </w:r>
      <w:proofErr w:type="spellStart"/>
      <w:r>
        <w:t>OTUs</w:t>
      </w:r>
      <w:proofErr w:type="spellEnd"/>
      <w:r>
        <w:t xml:space="preserve">). We focused on community composition, which incorporates all individual abundances from </w:t>
      </w:r>
      <w:proofErr w:type="spellStart"/>
      <w:r>
        <w:t>OTUs</w:t>
      </w:r>
      <w:proofErr w:type="spellEnd"/>
      <w:r>
        <w:t xml:space="preserve"> in a multivariate matrix. Compared to </w:t>
      </w:r>
      <w:proofErr w:type="gramStart"/>
      <w:r>
        <w:t>reduced</w:t>
      </w:r>
      <w:proofErr w:type="gramEnd"/>
      <w:r>
        <w:t xml:space="preserve"> metrics, such as species richness, composition contains the most information about community structure, and was shown to vary among genotypes for all of the c</w:t>
      </w:r>
      <w:r w:rsidR="00F77570">
        <w:t>ommunities we examined (</w:t>
      </w:r>
      <w:commentRangeStart w:id="76"/>
      <w:r w:rsidR="00F77570">
        <w:t>see references in Table 1</w:t>
      </w:r>
      <w:commentRangeEnd w:id="76"/>
      <w:r w:rsidR="00F77570">
        <w:rPr>
          <w:rStyle w:val="CommentReference"/>
          <w:vanish/>
        </w:rPr>
        <w:commentReference w:id="76"/>
      </w:r>
      <w:r w:rsidR="00F77570">
        <w:t>)</w:t>
      </w:r>
      <w:r>
        <w:t>. Although the quantificatio</w:t>
      </w:r>
      <w:r w:rsidR="004B1F6E">
        <w:t xml:space="preserve">n of </w:t>
      </w:r>
      <w:proofErr w:type="spellStart"/>
      <w:r w:rsidR="004B1F6E">
        <w:t>OTUs</w:t>
      </w:r>
      <w:proofErr w:type="spellEnd"/>
      <w:r w:rsidR="004B1F6E">
        <w:t xml:space="preserve"> in each community was</w:t>
      </w:r>
      <w:r>
        <w:t xml:space="preserve"> performed with different methods (e.g., % cover of lichens, counts of individual arthropods, pathogen leaf area damage), we considered each of these metrics as indicators of abundance.    </w:t>
      </w:r>
    </w:p>
    <w:p w:rsidR="00285404" w:rsidRDefault="00943660" w:rsidP="00285404">
      <w:pPr>
        <w:widowControl w:val="0"/>
        <w:spacing w:line="480" w:lineRule="auto"/>
        <w:rPr>
          <w:i/>
        </w:rPr>
      </w:pPr>
      <w:r>
        <w:tab/>
      </w:r>
      <w:r w:rsidR="000C2A20">
        <w:t xml:space="preserve">Community datasets were </w:t>
      </w:r>
      <w:r w:rsidR="00E351A9">
        <w:t>merged for</w:t>
      </w:r>
      <w:r w:rsidR="000C2A20">
        <w:t xml:space="preserve"> </w:t>
      </w:r>
      <w:r w:rsidR="00E351A9">
        <w:t xml:space="preserve">pair-wise </w:t>
      </w:r>
      <w:r w:rsidR="000C2A20">
        <w:t>analyses as follows.</w:t>
      </w:r>
      <w:r w:rsidR="00AA328F">
        <w:t xml:space="preserve"> Initially, datasets contained 27 to 104 </w:t>
      </w:r>
      <w:r w:rsidR="00EF182A">
        <w:t>trees</w:t>
      </w:r>
      <w:r w:rsidR="00AA328F">
        <w:t>, representing 8 to 30 genotypes (Table 2).</w:t>
      </w:r>
      <w:r w:rsidR="000C2A20">
        <w:t xml:space="preserve"> </w:t>
      </w:r>
      <w:r w:rsidR="00EF182A">
        <w:t>To pair datasets, o</w:t>
      </w:r>
      <w:r w:rsidR="005D1C5F">
        <w:t xml:space="preserve">bservations from trees that were not present in both </w:t>
      </w:r>
      <w:r w:rsidR="00872762">
        <w:t>communities</w:t>
      </w:r>
      <w:r w:rsidR="002E12FF">
        <w:t xml:space="preserve"> </w:t>
      </w:r>
      <w:r w:rsidR="00E351A9">
        <w:t xml:space="preserve">in a pair </w:t>
      </w:r>
      <w:r w:rsidR="002E12FF">
        <w:t>were removed</w:t>
      </w:r>
      <w:r w:rsidR="005D1C5F">
        <w:t xml:space="preserve">. </w:t>
      </w:r>
      <w:r w:rsidR="00A16A52">
        <w:t>Matched data for pair-wise comp</w:t>
      </w:r>
      <w:r w:rsidR="00B665B9">
        <w:t xml:space="preserve">arisons were composed of </w:t>
      </w:r>
      <w:r w:rsidR="00B031D6">
        <w:t xml:space="preserve">20 to </w:t>
      </w:r>
      <w:r w:rsidR="00EF182A">
        <w:t xml:space="preserve">92 total trees, representing </w:t>
      </w:r>
      <w:r w:rsidR="00B665B9">
        <w:t>6 to 25</w:t>
      </w:r>
      <w:r w:rsidR="00A16A52">
        <w:t xml:space="preserve"> </w:t>
      </w:r>
      <w:r w:rsidR="00A16A52" w:rsidRPr="00532190">
        <w:t>genotype</w:t>
      </w:r>
      <w:r w:rsidR="00EF182A">
        <w:t>s</w:t>
      </w:r>
      <w:r w:rsidR="00B031D6">
        <w:t xml:space="preserve"> with </w:t>
      </w:r>
      <w:r w:rsidR="00A16A52" w:rsidRPr="00532190">
        <w:t>2 to 9 trees per genotype</w:t>
      </w:r>
      <w:r w:rsidR="000F5C00">
        <w:t xml:space="preserve">. </w:t>
      </w:r>
      <w:r w:rsidR="00C23F43" w:rsidRPr="00532190">
        <w:t>Multivariate c</w:t>
      </w:r>
      <w:r w:rsidR="00A16A52" w:rsidRPr="00532190">
        <w:t xml:space="preserve">ommunities in each of these data contained between </w:t>
      </w:r>
      <w:r w:rsidR="00F43211" w:rsidRPr="00532190">
        <w:t>2</w:t>
      </w:r>
      <w:r w:rsidR="00A16A52" w:rsidRPr="00532190">
        <w:t xml:space="preserve"> and </w:t>
      </w:r>
      <w:r w:rsidR="00532190" w:rsidRPr="00532190">
        <w:t>1</w:t>
      </w:r>
      <w:r w:rsidR="00532190">
        <w:t xml:space="preserve">2 </w:t>
      </w:r>
      <w:proofErr w:type="spellStart"/>
      <w:r w:rsidR="000F345A" w:rsidRPr="00532190">
        <w:t>OTUs</w:t>
      </w:r>
      <w:proofErr w:type="spellEnd"/>
      <w:r w:rsidR="00A16A52" w:rsidRPr="00532190">
        <w:t xml:space="preserve">. </w:t>
      </w:r>
      <w:r w:rsidR="005D1C5F" w:rsidRPr="00532190">
        <w:t>Genotype means</w:t>
      </w:r>
      <w:r w:rsidR="005D1C5F">
        <w:t xml:space="preserve"> for each </w:t>
      </w:r>
      <w:proofErr w:type="spellStart"/>
      <w:r w:rsidR="00E83CD0">
        <w:t>O</w:t>
      </w:r>
      <w:r w:rsidR="009F2E6A">
        <w:t>T</w:t>
      </w:r>
      <w:r w:rsidR="00E83CD0">
        <w:t>U’</w:t>
      </w:r>
      <w:r w:rsidR="009F2E6A">
        <w:t>s</w:t>
      </w:r>
      <w:proofErr w:type="spellEnd"/>
      <w:r w:rsidR="005D1C5F">
        <w:t xml:space="preserve"> abundance</w:t>
      </w:r>
      <w:r w:rsidR="00C23F43">
        <w:t>s</w:t>
      </w:r>
      <w:r w:rsidR="005D1C5F">
        <w:t xml:space="preserve"> were then calcula</w:t>
      </w:r>
      <w:r w:rsidR="00B873F6">
        <w:t>ted from replicate trees of each genotype</w:t>
      </w:r>
      <w:r w:rsidR="005D1C5F">
        <w:t>.</w:t>
      </w:r>
      <w:r w:rsidR="005D1C5F" w:rsidRPr="00982D3A">
        <w:t xml:space="preserve"> </w:t>
      </w:r>
      <w:proofErr w:type="spellStart"/>
      <w:r w:rsidR="009F2E6A">
        <w:t>OTUs</w:t>
      </w:r>
      <w:proofErr w:type="spellEnd"/>
      <w:r w:rsidR="005D1C5F">
        <w:t xml:space="preserve"> that occurred in only one or two trees in the matched data were removed prior to calculating mean values because </w:t>
      </w:r>
      <w:r w:rsidR="00C23F43">
        <w:t xml:space="preserve">extremely </w:t>
      </w:r>
      <w:r w:rsidR="005D1C5F">
        <w:t xml:space="preserve">rare </w:t>
      </w:r>
      <w:proofErr w:type="spellStart"/>
      <w:r w:rsidR="00C23F43">
        <w:t>OTUs</w:t>
      </w:r>
      <w:proofErr w:type="spellEnd"/>
      <w:r w:rsidR="005D1C5F">
        <w:t xml:space="preserve"> provide little information abou</w:t>
      </w:r>
      <w:r w:rsidR="009F2E6A">
        <w:t xml:space="preserve">t their affinity to a genotype. Furthermore, </w:t>
      </w:r>
      <w:r w:rsidR="00C23F43">
        <w:t xml:space="preserve">extremely </w:t>
      </w:r>
      <w:r w:rsidR="009F2E6A">
        <w:t>r</w:t>
      </w:r>
      <w:r w:rsidR="005D1C5F">
        <w:t>are</w:t>
      </w:r>
      <w:r w:rsidR="009F2E6A">
        <w:t xml:space="preserve"> </w:t>
      </w:r>
      <w:proofErr w:type="spellStart"/>
      <w:r w:rsidR="00C23F43">
        <w:t>OTUs</w:t>
      </w:r>
      <w:proofErr w:type="spellEnd"/>
      <w:r w:rsidR="0016536C">
        <w:t xml:space="preserve"> are</w:t>
      </w:r>
      <w:r w:rsidR="005D1C5F">
        <w:t xml:space="preserve"> more likely to occur by chance on genotypes with larger number</w:t>
      </w:r>
      <w:r w:rsidR="002E0C36">
        <w:t>s</w:t>
      </w:r>
      <w:r w:rsidR="005D1C5F">
        <w:t xml:space="preserve"> of re</w:t>
      </w:r>
      <w:r w:rsidR="00F55C05">
        <w:t xml:space="preserve">plicate trees, thus </w:t>
      </w:r>
      <w:r w:rsidR="0016536C">
        <w:t>distorting</w:t>
      </w:r>
      <w:r w:rsidR="00F55C05">
        <w:t xml:space="preserve"> a </w:t>
      </w:r>
      <w:r w:rsidR="005D1C5F">
        <w:t>genotype</w:t>
      </w:r>
      <w:r w:rsidR="00F55C05">
        <w:t>’</w:t>
      </w:r>
      <w:r w:rsidR="005D1C5F">
        <w:t xml:space="preserve">s mean community composition after averaging </w:t>
      </w:r>
      <w:r w:rsidR="00F55C05">
        <w:t xml:space="preserve">its </w:t>
      </w:r>
      <w:r w:rsidR="005D1C5F">
        <w:t>abundance</w:t>
      </w:r>
      <w:r w:rsidR="005D1C5F" w:rsidRPr="00883E36">
        <w:t xml:space="preserve">s. </w:t>
      </w:r>
      <w:r w:rsidR="00B06FF1">
        <w:t>A total of 28</w:t>
      </w:r>
      <w:r w:rsidR="009A088E">
        <w:t xml:space="preserve"> pairs of matched communities were created.</w:t>
      </w:r>
    </w:p>
    <w:p w:rsidR="00670C51" w:rsidRPr="00285404" w:rsidRDefault="00670C51" w:rsidP="00285404">
      <w:pPr>
        <w:widowControl w:val="0"/>
        <w:spacing w:line="480" w:lineRule="auto"/>
        <w:rPr>
          <w:i/>
        </w:rPr>
      </w:pPr>
    </w:p>
    <w:p w:rsidR="00321427" w:rsidRPr="00285404" w:rsidRDefault="00670C51" w:rsidP="00F46E48">
      <w:pPr>
        <w:spacing w:line="480" w:lineRule="auto"/>
        <w:rPr>
          <w:b/>
          <w:i/>
        </w:rPr>
      </w:pPr>
      <w:commentRangeStart w:id="77"/>
      <w:commentRangeStart w:id="78"/>
      <w:r w:rsidRPr="00285404">
        <w:rPr>
          <w:b/>
          <w:i/>
        </w:rPr>
        <w:t xml:space="preserve">Statistical </w:t>
      </w:r>
      <w:commentRangeEnd w:id="77"/>
      <w:r w:rsidR="001B07EB">
        <w:rPr>
          <w:rStyle w:val="CommentReference"/>
          <w:vanish/>
        </w:rPr>
        <w:commentReference w:id="77"/>
      </w:r>
      <w:commentRangeEnd w:id="78"/>
      <w:r w:rsidR="0058612F">
        <w:rPr>
          <w:rStyle w:val="CommentReference"/>
          <w:vanish/>
        </w:rPr>
        <w:commentReference w:id="78"/>
      </w:r>
      <w:r w:rsidRPr="00285404">
        <w:rPr>
          <w:b/>
          <w:i/>
        </w:rPr>
        <w:t>Analyses</w:t>
      </w:r>
    </w:p>
    <w:p w:rsidR="007512CE" w:rsidRPr="007512CE" w:rsidRDefault="007512CE" w:rsidP="00F46E48">
      <w:pPr>
        <w:spacing w:line="480" w:lineRule="auto"/>
        <w:rPr>
          <w:i/>
        </w:rPr>
      </w:pPr>
      <w:r w:rsidRPr="007512CE">
        <w:rPr>
          <w:i/>
        </w:rPr>
        <w:t>Pair-wise Mantel tests and network analysis</w:t>
      </w:r>
    </w:p>
    <w:p w:rsidR="00392303" w:rsidRDefault="007512CE" w:rsidP="00B032B6">
      <w:pPr>
        <w:spacing w:line="480" w:lineRule="auto"/>
      </w:pPr>
      <w:r>
        <w:tab/>
      </w:r>
      <w:r w:rsidR="00615E6B">
        <w:t>We used</w:t>
      </w:r>
      <w:r w:rsidR="00D535F4">
        <w:t xml:space="preserve"> a series of </w:t>
      </w:r>
      <w:proofErr w:type="spellStart"/>
      <w:r w:rsidR="00D535F4">
        <w:t>biva</w:t>
      </w:r>
      <w:r w:rsidR="00D169AA">
        <w:t>riate</w:t>
      </w:r>
      <w:proofErr w:type="spellEnd"/>
      <w:r w:rsidR="00D169AA">
        <w:t xml:space="preserve"> </w:t>
      </w:r>
      <w:r w:rsidR="007A42B5">
        <w:t xml:space="preserve">Mantel </w:t>
      </w:r>
      <w:r w:rsidR="00E533F2">
        <w:t>tests</w:t>
      </w:r>
      <w:r w:rsidR="00EB0C32">
        <w:t xml:space="preserve"> to </w:t>
      </w:r>
      <w:r w:rsidR="00615E6B">
        <w:t>test for</w:t>
      </w:r>
      <w:r w:rsidR="00EB0C32">
        <w:t xml:space="preserve"> genetic correlations among communities</w:t>
      </w:r>
      <w:r w:rsidR="00E533F2">
        <w:t>.</w:t>
      </w:r>
      <w:r w:rsidR="00CF0655">
        <w:t xml:space="preserve"> This approach </w:t>
      </w:r>
      <w:r w:rsidR="00663B4B">
        <w:t>identified</w:t>
      </w:r>
      <w:r w:rsidR="00CF0655">
        <w:t xml:space="preserve"> concomitant shifts in </w:t>
      </w:r>
      <w:r w:rsidR="00FA1B5A">
        <w:t>the composition of two communities</w:t>
      </w:r>
      <w:r w:rsidR="00CF0655">
        <w:t xml:space="preserve"> among a set of genotypes, where</w:t>
      </w:r>
      <w:r w:rsidR="00AF7809">
        <w:t>, when significant,</w:t>
      </w:r>
      <w:r w:rsidR="00CF0655">
        <w:t xml:space="preserve"> increasing dissimilarity among genotypes in one community </w:t>
      </w:r>
      <w:r w:rsidR="00663B4B">
        <w:t>was</w:t>
      </w:r>
      <w:r w:rsidR="00CF0655">
        <w:t xml:space="preserve"> associated with a similar increase in dissimilarity among genotypes in another community. </w:t>
      </w:r>
      <w:r w:rsidR="00D934C7">
        <w:t>O</w:t>
      </w:r>
      <w:r w:rsidR="0040345E">
        <w:t xml:space="preserve">ne-tailed </w:t>
      </w:r>
      <w:r w:rsidR="00476AC2">
        <w:t>Mantel tests</w:t>
      </w:r>
      <w:r w:rsidR="00D934C7">
        <w:t xml:space="preserve"> </w:t>
      </w:r>
      <w:r w:rsidR="007A42B5">
        <w:t>using</w:t>
      </w:r>
      <w:r w:rsidR="00093961">
        <w:t xml:space="preserve"> Bray-Curtis </w:t>
      </w:r>
      <w:proofErr w:type="gramStart"/>
      <w:r w:rsidR="00093961">
        <w:t>dissimilarity,</w:t>
      </w:r>
      <w:proofErr w:type="gramEnd"/>
      <w:r w:rsidR="007A42B5">
        <w:t xml:space="preserve"> </w:t>
      </w:r>
      <w:r w:rsidR="00C159CC">
        <w:t xml:space="preserve">were performed with each pair of </w:t>
      </w:r>
      <w:r w:rsidR="00B65880">
        <w:t xml:space="preserve">matrices of </w:t>
      </w:r>
      <w:r w:rsidR="00887472">
        <w:t xml:space="preserve">mean </w:t>
      </w:r>
      <w:r w:rsidR="00AE2736">
        <w:t>OTU</w:t>
      </w:r>
      <w:r w:rsidR="00AF7809">
        <w:t xml:space="preserve"> abundances</w:t>
      </w:r>
      <w:r w:rsidR="00093961">
        <w:t xml:space="preserve"> to test for a positive slope based on Spearman’s rho</w:t>
      </w:r>
      <w:r w:rsidR="00AF7809">
        <w:t xml:space="preserve">. </w:t>
      </w:r>
      <w:r w:rsidR="002C2E77">
        <w:t xml:space="preserve">Given </w:t>
      </w:r>
      <w:r w:rsidR="00B65880">
        <w:t>the relatively small</w:t>
      </w:r>
      <w:r w:rsidR="008F5683">
        <w:t xml:space="preserve"> and uneven</w:t>
      </w:r>
      <w:r w:rsidR="00B65880">
        <w:t xml:space="preserve"> number of genotype</w:t>
      </w:r>
      <w:r w:rsidR="007A42B5">
        <w:t>s in the comparisons</w:t>
      </w:r>
      <w:r w:rsidR="008F5683">
        <w:t>, we place</w:t>
      </w:r>
      <w:r w:rsidR="00AF558F">
        <w:t>d</w:t>
      </w:r>
      <w:r w:rsidR="008F5683">
        <w:t xml:space="preserve"> emphasis on the strength of the re</w:t>
      </w:r>
      <w:r w:rsidR="001F7BF9">
        <w:t>lationships as indicated</w:t>
      </w:r>
      <w:r w:rsidR="00AF558F">
        <w:t xml:space="preserve"> by r</w:t>
      </w:r>
      <w:r w:rsidR="00643E3F">
        <w:t>ho-</w:t>
      </w:r>
      <w:r w:rsidR="001F7BF9">
        <w:t>values</w:t>
      </w:r>
      <w:r w:rsidR="002C2E77">
        <w:t xml:space="preserve"> because some comparisons have low power</w:t>
      </w:r>
      <w:r w:rsidR="001F7BF9">
        <w:t>.</w:t>
      </w:r>
      <w:r w:rsidR="00AA1227">
        <w:t xml:space="preserve"> We considered rho-values of 0.2 or greater to be of potential importance, however we also report conventional </w:t>
      </w:r>
      <w:r w:rsidR="00AA1227" w:rsidRPr="00AA1227">
        <w:rPr>
          <w:i/>
        </w:rPr>
        <w:t>P</w:t>
      </w:r>
      <w:r w:rsidR="00AA1227">
        <w:t>-values.</w:t>
      </w:r>
      <w:r w:rsidR="001F7BF9">
        <w:t xml:space="preserve"> </w:t>
      </w:r>
      <w:r w:rsidR="00643E3F">
        <w:t>Rho-</w:t>
      </w:r>
      <w:r w:rsidR="00B5193F">
        <w:t xml:space="preserve">values from these pair-wise Mantel tests between each community formed </w:t>
      </w:r>
      <w:r w:rsidR="00314F09">
        <w:t>a</w:t>
      </w:r>
      <w:r w:rsidR="00B5193F">
        <w:t xml:space="preserve"> central data used in all subsequent analyses.</w:t>
      </w:r>
      <w:r w:rsidR="00073729">
        <w:t xml:space="preserve"> Analyses were conducted in R 3.0.2 using the package </w:t>
      </w:r>
      <w:proofErr w:type="spellStart"/>
      <w:r w:rsidR="00073729" w:rsidRPr="001D70B5">
        <w:rPr>
          <w:i/>
        </w:rPr>
        <w:t>ecodist</w:t>
      </w:r>
      <w:proofErr w:type="spellEnd"/>
      <w:r w:rsidR="00073729">
        <w:t xml:space="preserve"> (</w:t>
      </w:r>
      <w:proofErr w:type="spellStart"/>
      <w:r w:rsidR="00073729">
        <w:t>Goslee</w:t>
      </w:r>
      <w:proofErr w:type="spellEnd"/>
      <w:r w:rsidR="00073729">
        <w:t xml:space="preserve"> and Urban 2007). </w:t>
      </w:r>
    </w:p>
    <w:p w:rsidR="00932697" w:rsidRDefault="00D535F4" w:rsidP="00D379E2">
      <w:pPr>
        <w:spacing w:line="480" w:lineRule="auto"/>
      </w:pPr>
      <w:r>
        <w:tab/>
      </w:r>
      <w:r w:rsidR="00D379E2">
        <w:t>A</w:t>
      </w:r>
      <w:r w:rsidR="00670C51" w:rsidRPr="00293C5B">
        <w:t xml:space="preserve"> network approach </w:t>
      </w:r>
      <w:r w:rsidR="005C1A20" w:rsidRPr="00293C5B">
        <w:t xml:space="preserve">was used </w:t>
      </w:r>
      <w:r w:rsidR="00D379E2">
        <w:t xml:space="preserve">to visualize and interpret the structure of correlations among the different communities. </w:t>
      </w:r>
      <w:r w:rsidR="00122FC2">
        <w:t>This analysis used</w:t>
      </w:r>
      <w:r w:rsidR="00670C51" w:rsidRPr="00293C5B">
        <w:t xml:space="preserve"> </w:t>
      </w:r>
      <w:r w:rsidR="007329AE">
        <w:t>r</w:t>
      </w:r>
      <w:r w:rsidR="00643E3F">
        <w:t>ho-</w:t>
      </w:r>
      <w:r w:rsidR="003D1BFF" w:rsidRPr="00293C5B">
        <w:t xml:space="preserve">values from </w:t>
      </w:r>
      <w:r w:rsidR="00122FC2">
        <w:t xml:space="preserve">the pair-wise </w:t>
      </w:r>
      <w:r w:rsidR="00205094">
        <w:t xml:space="preserve">community </w:t>
      </w:r>
      <w:r w:rsidR="003D1BFF" w:rsidRPr="00293C5B">
        <w:t>Mantel tests</w:t>
      </w:r>
      <w:r w:rsidR="00670C51" w:rsidRPr="00293C5B">
        <w:t>.</w:t>
      </w:r>
      <w:r w:rsidR="00670C51" w:rsidRPr="00670C51">
        <w:t xml:space="preserve"> Nodes</w:t>
      </w:r>
      <w:r w:rsidR="002B196B">
        <w:t xml:space="preserve"> (</w:t>
      </w:r>
      <w:r w:rsidR="008C4AFF">
        <w:t>individual points</w:t>
      </w:r>
      <w:r w:rsidR="002B196B">
        <w:t>)</w:t>
      </w:r>
      <w:r w:rsidR="00670C51" w:rsidRPr="00670C51">
        <w:t xml:space="preserve"> in the network</w:t>
      </w:r>
      <w:r w:rsidR="00AE1B93">
        <w:t>s</w:t>
      </w:r>
      <w:r w:rsidR="00670C51" w:rsidRPr="00670C51">
        <w:t xml:space="preserve"> </w:t>
      </w:r>
      <w:r w:rsidR="002B196B">
        <w:t xml:space="preserve">represent </w:t>
      </w:r>
      <w:r w:rsidR="00670C51" w:rsidRPr="00670C51">
        <w:t>each of the communities</w:t>
      </w:r>
      <w:r w:rsidR="00B05396">
        <w:t>, while e</w:t>
      </w:r>
      <w:r w:rsidR="00670C51" w:rsidRPr="00670C51">
        <w:t>dges</w:t>
      </w:r>
      <w:r w:rsidR="00B01CD7">
        <w:t xml:space="preserve"> (</w:t>
      </w:r>
      <w:r w:rsidR="00970D52">
        <w:t xml:space="preserve">lines connecting </w:t>
      </w:r>
      <w:r w:rsidR="008C4AFF">
        <w:t>points</w:t>
      </w:r>
      <w:r w:rsidR="00970D52">
        <w:t>)</w:t>
      </w:r>
      <w:r w:rsidR="008C4AFF">
        <w:t xml:space="preserve"> represent correlations between </w:t>
      </w:r>
      <w:r w:rsidR="007C7383">
        <w:t>communities</w:t>
      </w:r>
      <w:r w:rsidR="008C4AFF">
        <w:t xml:space="preserve"> and are</w:t>
      </w:r>
      <w:r w:rsidR="00670C51" w:rsidRPr="00670C51">
        <w:t xml:space="preserve"> scaled by the magnitude of their associated </w:t>
      </w:r>
      <w:r w:rsidR="007C7383">
        <w:t xml:space="preserve">Mantel </w:t>
      </w:r>
      <w:r w:rsidR="007329AE">
        <w:t>r</w:t>
      </w:r>
      <w:r w:rsidR="00643E3F">
        <w:t>ho-</w:t>
      </w:r>
      <w:commentRangeStart w:id="79"/>
      <w:r w:rsidR="00670C51" w:rsidRPr="00670C51">
        <w:t>value</w:t>
      </w:r>
      <w:commentRangeEnd w:id="79"/>
      <w:r w:rsidR="000645BB">
        <w:rPr>
          <w:rStyle w:val="CommentReference"/>
          <w:vanish/>
        </w:rPr>
        <w:commentReference w:id="79"/>
      </w:r>
      <w:r w:rsidR="00670C51" w:rsidRPr="00670C51">
        <w:t xml:space="preserve">. </w:t>
      </w:r>
      <w:r w:rsidR="00073729" w:rsidRPr="000645BB">
        <w:rPr>
          <w:highlight w:val="red"/>
        </w:rPr>
        <w:t>[</w:t>
      </w:r>
      <w:proofErr w:type="gramStart"/>
      <w:r w:rsidR="00073729" w:rsidRPr="000645BB">
        <w:rPr>
          <w:highlight w:val="red"/>
        </w:rPr>
        <w:t>refs</w:t>
      </w:r>
      <w:proofErr w:type="gramEnd"/>
      <w:r w:rsidR="00663B4B" w:rsidRPr="000645BB">
        <w:rPr>
          <w:highlight w:val="red"/>
        </w:rPr>
        <w:t xml:space="preserve"> here</w:t>
      </w:r>
      <w:r w:rsidR="00073729" w:rsidRPr="000645BB">
        <w:rPr>
          <w:highlight w:val="red"/>
        </w:rPr>
        <w:t>?]</w:t>
      </w:r>
    </w:p>
    <w:p w:rsidR="00932697" w:rsidRDefault="00932697" w:rsidP="00F46E48">
      <w:pPr>
        <w:spacing w:line="480" w:lineRule="auto"/>
      </w:pPr>
    </w:p>
    <w:p w:rsidR="005D334B" w:rsidRPr="007512CE" w:rsidRDefault="00902B9E" w:rsidP="00F46E48">
      <w:pPr>
        <w:spacing w:line="480" w:lineRule="auto"/>
        <w:rPr>
          <w:i/>
        </w:rPr>
      </w:pPr>
      <w:r>
        <w:rPr>
          <w:i/>
        </w:rPr>
        <w:t>Testing</w:t>
      </w:r>
      <w:r w:rsidR="007D12F5">
        <w:rPr>
          <w:i/>
        </w:rPr>
        <w:t xml:space="preserve"> the resource similarity, </w:t>
      </w:r>
      <w:r w:rsidR="00122279">
        <w:rPr>
          <w:i/>
        </w:rPr>
        <w:t>taxonomic similarity</w:t>
      </w:r>
      <w:r w:rsidR="007D12F5">
        <w:rPr>
          <w:i/>
        </w:rPr>
        <w:t xml:space="preserve"> and time attenuation</w:t>
      </w:r>
      <w:r w:rsidR="00122279">
        <w:rPr>
          <w:i/>
        </w:rPr>
        <w:t xml:space="preserve"> </w:t>
      </w:r>
      <w:r>
        <w:rPr>
          <w:i/>
        </w:rPr>
        <w:t xml:space="preserve">hypotheses </w:t>
      </w:r>
    </w:p>
    <w:p w:rsidR="00615E6B" w:rsidRDefault="004C43C4" w:rsidP="00F46E48">
      <w:pPr>
        <w:spacing w:line="480" w:lineRule="auto"/>
      </w:pPr>
      <w:r>
        <w:tab/>
      </w:r>
      <w:r w:rsidR="00B91494">
        <w:t>W</w:t>
      </w:r>
      <w:r w:rsidR="00CE78BB">
        <w:t>e</w:t>
      </w:r>
      <w:r>
        <w:t xml:space="preserve"> </w:t>
      </w:r>
      <w:r w:rsidR="007E1BD2">
        <w:t xml:space="preserve">used </w:t>
      </w:r>
      <w:r w:rsidR="007E1BD2" w:rsidRPr="007E1BD2">
        <w:t>partial-Mantel tests</w:t>
      </w:r>
      <w:r w:rsidR="007E1BD2">
        <w:t xml:space="preserve"> to </w:t>
      </w:r>
      <w:r w:rsidR="00615E6B">
        <w:t>evalu</w:t>
      </w:r>
      <w:r w:rsidR="000255E7">
        <w:t xml:space="preserve">ate whether resource similarity, </w:t>
      </w:r>
      <w:r w:rsidR="00615E6B">
        <w:t>taxonomic similarity</w:t>
      </w:r>
      <w:r w:rsidR="000255E7">
        <w:t xml:space="preserve"> and/or time</w:t>
      </w:r>
      <w:r w:rsidR="00615E6B">
        <w:t xml:space="preserve"> </w:t>
      </w:r>
      <w:r w:rsidR="000255E7">
        <w:t>influence the strength of</w:t>
      </w:r>
      <w:r w:rsidR="00615E6B">
        <w:t xml:space="preserve"> </w:t>
      </w:r>
      <w:r w:rsidR="007E1BD2" w:rsidRPr="007E1BD2">
        <w:t xml:space="preserve">genetic correlations </w:t>
      </w:r>
      <w:r w:rsidR="00615E6B">
        <w:t>between</w:t>
      </w:r>
      <w:r w:rsidR="007E1BD2" w:rsidRPr="007E1BD2">
        <w:t xml:space="preserve"> communities </w:t>
      </w:r>
      <w:r w:rsidR="00D93EE8" w:rsidRPr="007E1BD2">
        <w:t>(</w:t>
      </w:r>
      <w:r w:rsidR="00D93EE8">
        <w:t>i.e</w:t>
      </w:r>
      <w:r w:rsidR="00596223">
        <w:t>.,</w:t>
      </w:r>
      <w:r w:rsidR="00D93EE8">
        <w:t xml:space="preserve"> the size of</w:t>
      </w:r>
      <w:r w:rsidR="00DF518E">
        <w:t xml:space="preserve"> rho-</w:t>
      </w:r>
      <w:r>
        <w:t xml:space="preserve">values from pair-wise Mantel </w:t>
      </w:r>
      <w:r w:rsidR="007B407D">
        <w:t>tests</w:t>
      </w:r>
      <w:r w:rsidR="000255E7">
        <w:t xml:space="preserve"> described in the previous </w:t>
      </w:r>
      <w:r w:rsidR="00D770F9">
        <w:t>subsection</w:t>
      </w:r>
      <w:r w:rsidR="00D93EE8">
        <w:t>)</w:t>
      </w:r>
      <w:r>
        <w:t>.</w:t>
      </w:r>
      <w:r w:rsidR="002D59B8">
        <w:t xml:space="preserve"> </w:t>
      </w:r>
      <w:r w:rsidR="00663B4B">
        <w:t>For these analyses,</w:t>
      </w:r>
      <w:r w:rsidR="00663B4B">
        <w:rPr>
          <w:i/>
        </w:rPr>
        <w:t xml:space="preserve"> </w:t>
      </w:r>
      <w:r w:rsidR="00663B4B">
        <w:t>t</w:t>
      </w:r>
      <w:r w:rsidR="004E269B">
        <w:t>hree</w:t>
      </w:r>
      <w:r w:rsidR="00122279">
        <w:t xml:space="preserve"> </w:t>
      </w:r>
      <w:r w:rsidR="002D59B8">
        <w:t xml:space="preserve">additional </w:t>
      </w:r>
      <w:r w:rsidR="00484016">
        <w:t xml:space="preserve">matrices were constructed using </w:t>
      </w:r>
      <w:r w:rsidR="00C1053F">
        <w:t xml:space="preserve">pair-wise values for each comparison between communities </w:t>
      </w:r>
      <w:r w:rsidR="005B6D85">
        <w:t>(</w:t>
      </w:r>
      <w:r w:rsidR="00D65D49">
        <w:t>Table 1</w:t>
      </w:r>
      <w:r w:rsidR="00506868">
        <w:t>)</w:t>
      </w:r>
      <w:r w:rsidR="005C7170">
        <w:t xml:space="preserve">. </w:t>
      </w:r>
      <w:r w:rsidR="00615E6B">
        <w:t xml:space="preserve">The </w:t>
      </w:r>
      <w:r w:rsidR="00615E6B" w:rsidRPr="008A42BD">
        <w:rPr>
          <w:i/>
        </w:rPr>
        <w:t xml:space="preserve">resource similarity </w:t>
      </w:r>
      <w:r w:rsidR="00615E6B">
        <w:t xml:space="preserve">matrix </w:t>
      </w:r>
      <w:r w:rsidR="005C578D">
        <w:t>indicated</w:t>
      </w:r>
      <w:r w:rsidR="00962238">
        <w:t xml:space="preserve"> whether</w:t>
      </w:r>
      <w:r w:rsidR="0086764A">
        <w:t xml:space="preserve"> or not</w:t>
      </w:r>
      <w:r w:rsidR="00962238">
        <w:t xml:space="preserve"> </w:t>
      </w:r>
      <w:r w:rsidR="005B6D85">
        <w:t xml:space="preserve">two communities </w:t>
      </w:r>
      <w:r w:rsidR="0072172A">
        <w:t>occur in similar locations of a tree</w:t>
      </w:r>
      <w:r w:rsidR="004E269B">
        <w:t>,</w:t>
      </w:r>
      <w:r w:rsidR="005C578D">
        <w:t xml:space="preserve"> the </w:t>
      </w:r>
      <w:r w:rsidR="005C578D" w:rsidRPr="005C578D">
        <w:rPr>
          <w:i/>
        </w:rPr>
        <w:t>taxonomic similarity</w:t>
      </w:r>
      <w:r w:rsidR="005C578D">
        <w:t xml:space="preserve"> matrix indicated</w:t>
      </w:r>
      <w:r w:rsidR="002324D7">
        <w:t xml:space="preserve"> whether</w:t>
      </w:r>
      <w:r w:rsidR="001A6CB3">
        <w:t xml:space="preserve"> </w:t>
      </w:r>
      <w:r w:rsidR="002324D7">
        <w:t>or not</w:t>
      </w:r>
      <w:r w:rsidR="001A6CB3">
        <w:t xml:space="preserve"> </w:t>
      </w:r>
      <w:r w:rsidR="00AE130B">
        <w:t xml:space="preserve">two communities </w:t>
      </w:r>
      <w:r w:rsidR="00D65D49">
        <w:t>were</w:t>
      </w:r>
      <w:r w:rsidR="00AE130B">
        <w:t xml:space="preserve"> within the</w:t>
      </w:r>
      <w:r w:rsidR="00EE76E8">
        <w:t xml:space="preserve"> same</w:t>
      </w:r>
      <w:r w:rsidR="00AE130B">
        <w:t xml:space="preserve"> </w:t>
      </w:r>
      <w:r w:rsidR="005B6D85">
        <w:t>general</w:t>
      </w:r>
      <w:r w:rsidR="00A25623">
        <w:t xml:space="preserve"> taxonomic group (i.e</w:t>
      </w:r>
      <w:r w:rsidR="002D59B8">
        <w:t>., fungi, bacteria, arthropods)</w:t>
      </w:r>
      <w:r w:rsidR="009A7918">
        <w:t>,</w:t>
      </w:r>
      <w:r w:rsidR="004E269B">
        <w:t xml:space="preserve"> and the </w:t>
      </w:r>
      <w:r w:rsidR="004E269B" w:rsidRPr="004E269B">
        <w:rPr>
          <w:i/>
        </w:rPr>
        <w:t>time attenuation</w:t>
      </w:r>
      <w:r w:rsidR="004E269B">
        <w:t xml:space="preserve"> matrix indicated the number of months between the sampling of the two communities</w:t>
      </w:r>
      <w:r w:rsidR="007E1BD2">
        <w:rPr>
          <w:i/>
        </w:rPr>
        <w:t>.</w:t>
      </w:r>
      <w:r w:rsidR="001B026E">
        <w:t xml:space="preserve"> A</w:t>
      </w:r>
      <w:r w:rsidR="002D59B8">
        <w:t xml:space="preserve">s a control </w:t>
      </w:r>
      <w:r w:rsidR="0041595C">
        <w:t>for</w:t>
      </w:r>
      <w:r w:rsidR="002D59B8">
        <w:t xml:space="preserve"> variation in sample size among pair-wise tests between communities, a</w:t>
      </w:r>
      <w:r w:rsidR="005C578D">
        <w:t xml:space="preserve">n additional </w:t>
      </w:r>
      <w:r w:rsidR="001B026E">
        <w:t>matrix, corresponding</w:t>
      </w:r>
      <w:r w:rsidR="00756BD9">
        <w:t xml:space="preserve"> to </w:t>
      </w:r>
      <w:r w:rsidR="0086764A">
        <w:t xml:space="preserve">the number of genotypes that were used </w:t>
      </w:r>
      <w:r w:rsidR="00581268">
        <w:t xml:space="preserve">for </w:t>
      </w:r>
      <w:r w:rsidR="0086764A">
        <w:t>each</w:t>
      </w:r>
      <w:r w:rsidR="00756BD9">
        <w:t xml:space="preserve"> pair-w</w:t>
      </w:r>
      <w:r w:rsidR="002D59B8">
        <w:t>ise</w:t>
      </w:r>
      <w:r w:rsidR="00581268">
        <w:t xml:space="preserve"> </w:t>
      </w:r>
      <w:r w:rsidR="002D59B8">
        <w:t xml:space="preserve">Mantel </w:t>
      </w:r>
      <w:r w:rsidR="006F7112">
        <w:t>test</w:t>
      </w:r>
      <w:r w:rsidR="00836BB4">
        <w:t>,</w:t>
      </w:r>
      <w:r w:rsidR="001B026E">
        <w:t xml:space="preserve"> was included in the analysis</w:t>
      </w:r>
      <w:r w:rsidR="00635E7C">
        <w:t>.</w:t>
      </w:r>
      <w:r w:rsidR="00320439">
        <w:t xml:space="preserve"> </w:t>
      </w:r>
      <w:r w:rsidR="00836BB4">
        <w:t>The p</w:t>
      </w:r>
      <w:r w:rsidR="006F7112">
        <w:t>artial-</w:t>
      </w:r>
      <w:r w:rsidR="00FA737F">
        <w:t>M</w:t>
      </w:r>
      <w:r w:rsidR="001C1D3C">
        <w:t>antel test</w:t>
      </w:r>
      <w:r w:rsidR="006F7112">
        <w:t xml:space="preserve"> </w:t>
      </w:r>
      <w:r w:rsidR="00FA737F">
        <w:t>using partial P</w:t>
      </w:r>
      <w:r w:rsidR="001C1D3C">
        <w:t>earson’s correlation coefficients</w:t>
      </w:r>
      <w:r w:rsidR="00836BB4">
        <w:t xml:space="preserve"> </w:t>
      </w:r>
      <w:r w:rsidR="001A1FFF">
        <w:t xml:space="preserve">tested the linear relationship between </w:t>
      </w:r>
      <w:r w:rsidR="00581268">
        <w:t>each</w:t>
      </w:r>
      <w:r w:rsidR="009A7918">
        <w:t xml:space="preserve"> of the</w:t>
      </w:r>
      <w:r w:rsidR="00581268">
        <w:t xml:space="preserve"> </w:t>
      </w:r>
      <w:r w:rsidR="009A7918">
        <w:t>explanatory matrices</w:t>
      </w:r>
      <w:r w:rsidR="001B026E">
        <w:t xml:space="preserve"> and the rho-</w:t>
      </w:r>
      <w:r w:rsidR="001A1FFF">
        <w:t xml:space="preserve">values from pair-wise </w:t>
      </w:r>
      <w:r w:rsidR="007C3E11">
        <w:t>Mantel test</w:t>
      </w:r>
      <w:r w:rsidR="009A7918">
        <w:t xml:space="preserve"> (described in the previous subsection)</w:t>
      </w:r>
      <w:r w:rsidR="00581268">
        <w:t xml:space="preserve"> while holding the effect of the other matrices constant. </w:t>
      </w:r>
    </w:p>
    <w:p w:rsidR="007E1BD2" w:rsidRDefault="007E1BD2" w:rsidP="00F46E48">
      <w:pPr>
        <w:spacing w:line="480" w:lineRule="auto"/>
      </w:pPr>
    </w:p>
    <w:p w:rsidR="00615E6B" w:rsidRPr="00932697" w:rsidRDefault="00615E6B" w:rsidP="00615E6B">
      <w:pPr>
        <w:spacing w:line="480" w:lineRule="auto"/>
        <w:rPr>
          <w:i/>
        </w:rPr>
      </w:pPr>
      <w:r>
        <w:rPr>
          <w:i/>
        </w:rPr>
        <w:t>Testing the interacting foundation species h</w:t>
      </w:r>
      <w:r w:rsidRPr="00932697">
        <w:rPr>
          <w:i/>
        </w:rPr>
        <w:t>ypothesis</w:t>
      </w:r>
    </w:p>
    <w:p w:rsidR="00615E6B" w:rsidRDefault="00615E6B" w:rsidP="00615E6B">
      <w:pPr>
        <w:spacing w:line="480" w:lineRule="auto"/>
      </w:pPr>
      <w:r>
        <w:tab/>
        <w:t xml:space="preserve">We used data </w:t>
      </w:r>
      <w:proofErr w:type="spellStart"/>
      <w:r>
        <w:t>relativization</w:t>
      </w:r>
      <w:proofErr w:type="spellEnd"/>
      <w:r>
        <w:t xml:space="preserve"> to test the </w:t>
      </w:r>
      <w:commentRangeStart w:id="80"/>
      <w:r>
        <w:rPr>
          <w:i/>
        </w:rPr>
        <w:t>interacting foundation species h</w:t>
      </w:r>
      <w:r w:rsidRPr="00E11668">
        <w:rPr>
          <w:i/>
        </w:rPr>
        <w:t>ypothesis</w:t>
      </w:r>
      <w:commentRangeEnd w:id="80"/>
      <w:r w:rsidR="0070743D">
        <w:rPr>
          <w:rStyle w:val="CommentReference"/>
          <w:vanish/>
        </w:rPr>
        <w:commentReference w:id="80"/>
      </w:r>
      <w:r>
        <w:t xml:space="preserve">. After pairing community data and averaging individual OTU abundances for each genotype, </w:t>
      </w:r>
      <w:proofErr w:type="gramStart"/>
      <w:r>
        <w:t xml:space="preserve">each OTU was </w:t>
      </w:r>
      <w:proofErr w:type="spellStart"/>
      <w:r>
        <w:t>relativized</w:t>
      </w:r>
      <w:proofErr w:type="spellEnd"/>
      <w:r>
        <w:t xml:space="preserve"> by the maximum value occurring within its reduced </w:t>
      </w:r>
      <w:r w:rsidRPr="00663B4B">
        <w:t>matrix</w:t>
      </w:r>
      <w:proofErr w:type="gramEnd"/>
      <w:r w:rsidRPr="00663B4B">
        <w:t xml:space="preserve">. This </w:t>
      </w:r>
      <w:proofErr w:type="spellStart"/>
      <w:r w:rsidR="009704E7">
        <w:t>rel</w:t>
      </w:r>
      <w:r w:rsidR="00DE2E94">
        <w:t>ativization</w:t>
      </w:r>
      <w:proofErr w:type="spellEnd"/>
      <w:r w:rsidR="009704E7">
        <w:t xml:space="preserve"> </w:t>
      </w:r>
      <w:r w:rsidRPr="00663B4B">
        <w:t>places all species values on the same scale and reduces the effect</w:t>
      </w:r>
      <w:r>
        <w:t xml:space="preserve"> of highly </w:t>
      </w:r>
      <w:r w:rsidR="000D1038">
        <w:t xml:space="preserve">abundant, </w:t>
      </w:r>
      <w:r w:rsidR="00CB45EF">
        <w:t xml:space="preserve">dominant </w:t>
      </w:r>
      <w:r w:rsidR="000D1038">
        <w:t>or</w:t>
      </w:r>
      <w:r>
        <w:t xml:space="preserve"> found</w:t>
      </w:r>
      <w:r w:rsidR="00CB45EF">
        <w:t>ation</w:t>
      </w:r>
      <w:r w:rsidR="00DE2E94">
        <w:rPr>
          <w:rStyle w:val="CommentReference"/>
          <w:vanish/>
        </w:rPr>
        <w:commentReference w:id="81"/>
      </w:r>
      <w:r w:rsidR="00DE2E94">
        <w:t xml:space="preserve"> </w:t>
      </w:r>
      <w:r w:rsidR="000D1038">
        <w:t xml:space="preserve">species </w:t>
      </w:r>
      <w:r>
        <w:t>(McCune and Grace 2002). Pair-wise Mantel tests were then repeated for each pair of communities</w:t>
      </w:r>
      <w:r w:rsidR="006D5FB7">
        <w:t>, using Bray-Curtis dissimilarity</w:t>
      </w:r>
      <w:r w:rsidR="009B656A">
        <w:t xml:space="preserve"> and Spearman’s rho</w:t>
      </w:r>
      <w:r>
        <w:t xml:space="preserve">. The </w:t>
      </w:r>
      <w:r w:rsidRPr="00615E6B">
        <w:rPr>
          <w:i/>
        </w:rPr>
        <w:t>interacting foundation species</w:t>
      </w:r>
      <w:r w:rsidRPr="000B0975">
        <w:rPr>
          <w:i/>
        </w:rPr>
        <w:t xml:space="preserve"> hypothesis</w:t>
      </w:r>
      <w:r>
        <w:t xml:space="preserve"> would be supported if data </w:t>
      </w:r>
      <w:proofErr w:type="spellStart"/>
      <w:r>
        <w:t>relativization</w:t>
      </w:r>
      <w:proofErr w:type="spellEnd"/>
      <w:r>
        <w:t xml:space="preserve"> reduced rho-values from pair-wise Mantel tests, and if significant relationships prior to </w:t>
      </w:r>
      <w:proofErr w:type="spellStart"/>
      <w:r>
        <w:t>relativization</w:t>
      </w:r>
      <w:proofErr w:type="spellEnd"/>
      <w:r>
        <w:t xml:space="preserve"> became insignificant with </w:t>
      </w:r>
      <w:proofErr w:type="spellStart"/>
      <w:r w:rsidR="00A347B6">
        <w:t>relativiz</w:t>
      </w:r>
      <w:r w:rsidR="001B07EB">
        <w:t>ed</w:t>
      </w:r>
      <w:proofErr w:type="spellEnd"/>
      <w:r w:rsidR="001B07EB">
        <w:t xml:space="preserve"> data. </w:t>
      </w:r>
      <w:proofErr w:type="spellStart"/>
      <w:r w:rsidR="001B07EB">
        <w:t>Wilcoxon</w:t>
      </w:r>
      <w:proofErr w:type="spellEnd"/>
      <w:r w:rsidR="001B07EB">
        <w:t xml:space="preserve"> sign</w:t>
      </w:r>
      <w:r>
        <w:t>ed-rank tests were used to test for a decreases in the median</w:t>
      </w:r>
      <w:r w:rsidR="00A347B6">
        <w:t xml:space="preserve"> pair-wise rho-values using rho</w:t>
      </w:r>
      <w:r>
        <w:t xml:space="preserve"> from all tests</w:t>
      </w:r>
      <w:r w:rsidR="00363C8B">
        <w:t>,</w:t>
      </w:r>
      <w:r>
        <w:t xml:space="preserve"> and </w:t>
      </w:r>
      <w:r w:rsidR="00363C8B">
        <w:t>then with</w:t>
      </w:r>
      <w:r>
        <w:t xml:space="preserve"> only those from p</w:t>
      </w:r>
      <w:r w:rsidR="00363C8B">
        <w:t>air-wise Mantel tests with rho ≥ 0.2</w:t>
      </w:r>
      <w:r w:rsidRPr="00A347B6">
        <w:t xml:space="preserve"> to</w:t>
      </w:r>
      <w:r>
        <w:t xml:space="preserve"> examine the effect of </w:t>
      </w:r>
      <w:proofErr w:type="spellStart"/>
      <w:r>
        <w:t>relativization</w:t>
      </w:r>
      <w:proofErr w:type="spellEnd"/>
      <w:r>
        <w:t xml:space="preserve"> on only those comparisons that showed </w:t>
      </w:r>
      <w:r w:rsidR="00363C8B">
        <w:t>moderate to</w:t>
      </w:r>
      <w:r>
        <w:t xml:space="preserve"> strong community correlations. A network diagram was also used to visualize the structure of correlations between </w:t>
      </w:r>
      <w:proofErr w:type="spellStart"/>
      <w:r>
        <w:t>relativized</w:t>
      </w:r>
      <w:proofErr w:type="spellEnd"/>
      <w:r>
        <w:t xml:space="preserve"> datasets.</w:t>
      </w:r>
    </w:p>
    <w:p w:rsidR="005D334B" w:rsidRDefault="005D334B" w:rsidP="00F46E48">
      <w:pPr>
        <w:spacing w:line="480" w:lineRule="auto"/>
      </w:pPr>
    </w:p>
    <w:p w:rsidR="007512CE" w:rsidRDefault="005D334B" w:rsidP="005D334B">
      <w:pPr>
        <w:spacing w:line="480" w:lineRule="auto"/>
        <w:rPr>
          <w:b/>
          <w:sz w:val="28"/>
        </w:rPr>
      </w:pPr>
      <w:r>
        <w:rPr>
          <w:b/>
          <w:sz w:val="28"/>
        </w:rPr>
        <w:t>Results</w:t>
      </w:r>
    </w:p>
    <w:p w:rsidR="005D334B" w:rsidRPr="007512CE" w:rsidRDefault="007512CE" w:rsidP="005D334B">
      <w:pPr>
        <w:spacing w:line="480" w:lineRule="auto"/>
        <w:rPr>
          <w:i/>
        </w:rPr>
      </w:pPr>
      <w:r w:rsidRPr="007512CE">
        <w:rPr>
          <w:i/>
        </w:rPr>
        <w:t>Pair-wise Mantel tests and network analysis</w:t>
      </w:r>
    </w:p>
    <w:p w:rsidR="00F869EA" w:rsidRDefault="00F56CA0" w:rsidP="00F46E48">
      <w:pPr>
        <w:spacing w:line="480" w:lineRule="auto"/>
      </w:pPr>
      <w:r>
        <w:tab/>
      </w:r>
      <w:r w:rsidR="003D6655">
        <w:t>Pair-wise</w:t>
      </w:r>
      <w:r w:rsidR="00E15C61">
        <w:t xml:space="preserve"> Mantel tests revealed that </w:t>
      </w:r>
      <w:r w:rsidR="00663B4B">
        <w:t>divergent</w:t>
      </w:r>
      <w:r w:rsidR="00E15C61">
        <w:t xml:space="preserve"> communities </w:t>
      </w:r>
      <w:r w:rsidR="00CA1527">
        <w:t>were</w:t>
      </w:r>
      <w:r w:rsidR="00E15C61">
        <w:t xml:space="preserve"> correlated among </w:t>
      </w:r>
      <w:r w:rsidR="005E14F8">
        <w:t xml:space="preserve">individual </w:t>
      </w:r>
      <w:r w:rsidR="00E15C61">
        <w:t xml:space="preserve">genotypes of </w:t>
      </w:r>
      <w:r w:rsidR="00E15C61" w:rsidRPr="00E15C61">
        <w:rPr>
          <w:i/>
        </w:rPr>
        <w:t xml:space="preserve">P. </w:t>
      </w:r>
      <w:proofErr w:type="spellStart"/>
      <w:r w:rsidR="00E15C61" w:rsidRPr="00E15C61">
        <w:rPr>
          <w:i/>
        </w:rPr>
        <w:t>angustifolia</w:t>
      </w:r>
      <w:proofErr w:type="spellEnd"/>
      <w:r w:rsidR="001133BE">
        <w:t xml:space="preserve"> (Table 3</w:t>
      </w:r>
      <w:r w:rsidR="00A91398">
        <w:t>)</w:t>
      </w:r>
      <w:r w:rsidR="00410BD1">
        <w:t>.</w:t>
      </w:r>
      <w:r w:rsidR="00CA1527">
        <w:t xml:space="preserve"> </w:t>
      </w:r>
      <w:r w:rsidR="009A1E50">
        <w:t>Of the comparisons conducted,</w:t>
      </w:r>
      <w:r w:rsidR="00B94E99">
        <w:t xml:space="preserve"> nearly half (13 out of 28) had rho-values ≥ 0.20.</w:t>
      </w:r>
      <w:r w:rsidR="009A1E50">
        <w:t xml:space="preserve"> </w:t>
      </w:r>
      <w:r w:rsidR="00B94E99">
        <w:t>Eight</w:t>
      </w:r>
      <w:r w:rsidR="009A1E50">
        <w:t xml:space="preserve"> out </w:t>
      </w:r>
      <w:r w:rsidR="00156831">
        <w:t>of 28</w:t>
      </w:r>
      <w:r w:rsidR="009A1E50">
        <w:t xml:space="preserve"> </w:t>
      </w:r>
      <w:r w:rsidR="00CF3B08" w:rsidRPr="00BD49F4">
        <w:t>(</w:t>
      </w:r>
      <w:r w:rsidR="00EF32CF" w:rsidRPr="00BD49F4">
        <w:t>28.6</w:t>
      </w:r>
      <w:r w:rsidR="00CF3B08" w:rsidRPr="00BD49F4">
        <w:t xml:space="preserve">%) </w:t>
      </w:r>
      <w:r w:rsidR="00B94E99">
        <w:t xml:space="preserve">of the comparisons </w:t>
      </w:r>
      <w:r w:rsidR="009A1E50" w:rsidRPr="00BD49F4">
        <w:t xml:space="preserve">were </w:t>
      </w:r>
      <w:r w:rsidR="00CF3B08" w:rsidRPr="00BD49F4">
        <w:t xml:space="preserve">statistically </w:t>
      </w:r>
      <w:r w:rsidR="009A1E50" w:rsidRPr="00BD49F4">
        <w:t>significant (</w:t>
      </w:r>
      <w:r w:rsidR="009A1E50" w:rsidRPr="00BD49F4">
        <w:rPr>
          <w:i/>
        </w:rPr>
        <w:t>P</w:t>
      </w:r>
      <w:r w:rsidR="009A1E50" w:rsidRPr="00BD49F4">
        <w:t>≤0.05</w:t>
      </w:r>
      <w:r w:rsidR="00AF167C" w:rsidRPr="00BD49F4">
        <w:t>)</w:t>
      </w:r>
      <w:r w:rsidR="00156831" w:rsidRPr="00BD49F4">
        <w:t xml:space="preserve">, with another 3 comparisons being marginally </w:t>
      </w:r>
      <w:r w:rsidR="00156831" w:rsidRPr="00AE193F">
        <w:t>significant (</w:t>
      </w:r>
      <w:r w:rsidR="00EF32CF" w:rsidRPr="00AE193F">
        <w:t>0.05&lt;</w:t>
      </w:r>
      <w:r w:rsidR="00156831" w:rsidRPr="00AE193F">
        <w:rPr>
          <w:i/>
        </w:rPr>
        <w:t>P</w:t>
      </w:r>
      <w:r w:rsidR="00156831" w:rsidRPr="00AE193F">
        <w:t>&lt;0.1)</w:t>
      </w:r>
      <w:r w:rsidR="009A1E50" w:rsidRPr="00AE193F">
        <w:t xml:space="preserve">. </w:t>
      </w:r>
      <w:r w:rsidR="00657FE3" w:rsidRPr="00AE193F">
        <w:t xml:space="preserve">The communities </w:t>
      </w:r>
      <w:r w:rsidR="0037620D" w:rsidRPr="00AE193F">
        <w:t xml:space="preserve">that tended to have the highest </w:t>
      </w:r>
      <w:r w:rsidR="00663B4B" w:rsidRPr="00AE193F">
        <w:t>correlations</w:t>
      </w:r>
      <w:r w:rsidR="0037620D" w:rsidRPr="00AE193F">
        <w:t xml:space="preserve"> were</w:t>
      </w:r>
      <w:r w:rsidR="00657FE3" w:rsidRPr="00AE193F">
        <w:t xml:space="preserve"> </w:t>
      </w:r>
      <w:r w:rsidR="0037620D" w:rsidRPr="00AE193F">
        <w:t>leaf pathogens sampl</w:t>
      </w:r>
      <w:r w:rsidR="007B2730">
        <w:t>ed in 2009 (median rho = 0.297)</w:t>
      </w:r>
      <w:r w:rsidR="00AE193F" w:rsidRPr="00AE193F">
        <w:t xml:space="preserve"> and</w:t>
      </w:r>
      <w:r w:rsidR="0037620D" w:rsidRPr="00AE193F">
        <w:t xml:space="preserve"> leaf modifying arthropods (</w:t>
      </w:r>
      <w:r w:rsidR="00BE420C" w:rsidRPr="00AE193F">
        <w:t>median</w:t>
      </w:r>
      <w:r w:rsidR="0037620D" w:rsidRPr="00AE193F">
        <w:t xml:space="preserve"> rho = </w:t>
      </w:r>
      <w:r w:rsidR="00BE420C" w:rsidRPr="00AE193F">
        <w:t>0.278</w:t>
      </w:r>
      <w:r w:rsidR="00AE193F" w:rsidRPr="00AE193F">
        <w:t>), and these were also each correlated with mul</w:t>
      </w:r>
      <w:r w:rsidR="007B2730">
        <w:t>tiple other communities (Table 3</w:t>
      </w:r>
      <w:r w:rsidR="00AE193F" w:rsidRPr="00AE193F">
        <w:t xml:space="preserve">). </w:t>
      </w:r>
      <w:r w:rsidR="009A1E50" w:rsidRPr="00AE193F">
        <w:t xml:space="preserve">In contrast, </w:t>
      </w:r>
      <w:r w:rsidR="007F1829" w:rsidRPr="00AE193F">
        <w:t>bark lichens (</w:t>
      </w:r>
      <w:r w:rsidR="00AE193F" w:rsidRPr="00AE193F">
        <w:t>median</w:t>
      </w:r>
      <w:r w:rsidR="007F1829" w:rsidRPr="00AE193F">
        <w:t xml:space="preserve"> rho = 0.0</w:t>
      </w:r>
      <w:r w:rsidR="00AE193F" w:rsidRPr="00AE193F">
        <w:t>37</w:t>
      </w:r>
      <w:r w:rsidR="007F1829" w:rsidRPr="00AE193F">
        <w:t>)</w:t>
      </w:r>
      <w:r w:rsidR="00AE193F" w:rsidRPr="00AE193F">
        <w:t xml:space="preserve"> and </w:t>
      </w:r>
      <w:proofErr w:type="spellStart"/>
      <w:r w:rsidR="00AE193F" w:rsidRPr="00AE193F">
        <w:t>ectomycorrhizal</w:t>
      </w:r>
      <w:proofErr w:type="spellEnd"/>
      <w:r w:rsidR="00AE193F" w:rsidRPr="00AE193F">
        <w:t xml:space="preserve"> fungi (median rho = 0.076) tended to be more weakly correlated overall</w:t>
      </w:r>
      <w:r w:rsidR="00AE193F">
        <w:t>, although each of these communities was still significantly correlated with one or more other communities</w:t>
      </w:r>
      <w:r w:rsidR="0043728C">
        <w:t xml:space="preserve"> (Table 3</w:t>
      </w:r>
      <w:r w:rsidR="00DC33ED">
        <w:t>)</w:t>
      </w:r>
      <w:r w:rsidR="00AE193F">
        <w:t>.</w:t>
      </w:r>
      <w:r w:rsidR="007F145C" w:rsidRPr="00F869EA">
        <w:t xml:space="preserve"> </w:t>
      </w:r>
    </w:p>
    <w:p w:rsidR="00A34F36" w:rsidRDefault="00786DC2" w:rsidP="00F46E48">
      <w:pPr>
        <w:spacing w:line="480" w:lineRule="auto"/>
      </w:pPr>
      <w:r>
        <w:tab/>
      </w:r>
      <w:commentRangeStart w:id="82"/>
      <w:r w:rsidR="00E76BF2">
        <w:t>Visual</w:t>
      </w:r>
      <w:commentRangeEnd w:id="82"/>
      <w:r w:rsidR="00B31C3F">
        <w:rPr>
          <w:rStyle w:val="CommentReference"/>
          <w:vanish/>
        </w:rPr>
        <w:commentReference w:id="82"/>
      </w:r>
      <w:r w:rsidR="00E76BF2">
        <w:t xml:space="preserve"> </w:t>
      </w:r>
      <w:commentRangeStart w:id="83"/>
      <w:r w:rsidR="00E76BF2">
        <w:t>examination</w:t>
      </w:r>
      <w:commentRangeEnd w:id="83"/>
      <w:r w:rsidR="00363C8B">
        <w:rPr>
          <w:rStyle w:val="CommentReference"/>
          <w:vanish/>
        </w:rPr>
        <w:commentReference w:id="83"/>
      </w:r>
      <w:r w:rsidR="00E76BF2">
        <w:t xml:space="preserve"> of the n</w:t>
      </w:r>
      <w:r w:rsidR="009666FE">
        <w:t xml:space="preserve">etwork </w:t>
      </w:r>
      <w:r w:rsidR="00E76BF2">
        <w:t>of pair</w:t>
      </w:r>
      <w:r w:rsidR="00EA7B64">
        <w:t>-</w:t>
      </w:r>
      <w:r w:rsidR="00E76BF2">
        <w:t xml:space="preserve">wise relationships between communities (as indicated by Mantel rho-values from pair-wise tests) </w:t>
      </w:r>
      <w:r w:rsidR="005D5CD3">
        <w:t>pr</w:t>
      </w:r>
      <w:r w:rsidR="00A76EDF">
        <w:t xml:space="preserve">ovided additional resolution on </w:t>
      </w:r>
      <w:r w:rsidR="005D5CD3">
        <w:t xml:space="preserve">the </w:t>
      </w:r>
      <w:r w:rsidR="00A76EDF">
        <w:t xml:space="preserve">structure of </w:t>
      </w:r>
      <w:r w:rsidR="005D5CD3">
        <w:t xml:space="preserve">genetic correlations between communities. </w:t>
      </w:r>
      <w:r w:rsidR="00A65562">
        <w:t>The largest</w:t>
      </w:r>
      <w:r w:rsidR="005D5CD3">
        <w:t xml:space="preserve"> </w:t>
      </w:r>
      <w:proofErr w:type="gramStart"/>
      <w:r w:rsidR="00A65562">
        <w:t>clust</w:t>
      </w:r>
      <w:r w:rsidR="00C422A5">
        <w:t xml:space="preserve">ers of correlated </w:t>
      </w:r>
      <w:r w:rsidR="00EA359C">
        <w:t>communities was</w:t>
      </w:r>
      <w:proofErr w:type="gramEnd"/>
      <w:r w:rsidR="00A65562">
        <w:t xml:space="preserve"> centered on the </w:t>
      </w:r>
      <w:proofErr w:type="spellStart"/>
      <w:r w:rsidR="005D5CD3">
        <w:t>phyllosphere</w:t>
      </w:r>
      <w:proofErr w:type="spellEnd"/>
      <w:r w:rsidR="005D5CD3">
        <w:t xml:space="preserve"> with some connections to </w:t>
      </w:r>
      <w:r w:rsidR="00CE51C8">
        <w:t>communities</w:t>
      </w:r>
      <w:r w:rsidR="00C422A5">
        <w:t xml:space="preserve"> in other locations</w:t>
      </w:r>
      <w:r w:rsidR="00A65562">
        <w:t xml:space="preserve"> (Figure 2A). In the </w:t>
      </w:r>
      <w:proofErr w:type="spellStart"/>
      <w:r w:rsidR="00A65562">
        <w:t>phyllosphere</w:t>
      </w:r>
      <w:proofErr w:type="spellEnd"/>
      <w:r w:rsidR="00A65562">
        <w:t>-c</w:t>
      </w:r>
      <w:r w:rsidR="00FF4FB7">
        <w:t>entered cluster, no community was</w:t>
      </w:r>
      <w:r w:rsidR="00A65562">
        <w:t xml:space="preserve"> more than three connections (edges) away from any other, </w:t>
      </w:r>
      <w:r w:rsidR="00663630">
        <w:t>although not all h</w:t>
      </w:r>
      <w:r w:rsidR="00FF4FB7">
        <w:t>ad</w:t>
      </w:r>
      <w:r w:rsidR="00132896">
        <w:t xml:space="preserve"> a</w:t>
      </w:r>
      <w:r w:rsidR="00A65562">
        <w:t xml:space="preserve"> </w:t>
      </w:r>
      <w:r w:rsidR="00132896">
        <w:t>direct correlation</w:t>
      </w:r>
      <w:r w:rsidR="00A65562">
        <w:t xml:space="preserve">. </w:t>
      </w:r>
      <w:r w:rsidR="00167237">
        <w:t>A second</w:t>
      </w:r>
      <w:r w:rsidR="003F29B4">
        <w:t>, small group</w:t>
      </w:r>
      <w:r w:rsidR="00CD53D3">
        <w:t xml:space="preserve"> was</w:t>
      </w:r>
      <w:r w:rsidR="003F29B4">
        <w:t xml:space="preserve"> composed only of </w:t>
      </w:r>
      <w:r w:rsidR="00831502">
        <w:t xml:space="preserve">a </w:t>
      </w:r>
      <w:r w:rsidR="00C5217E">
        <w:t xml:space="preserve">very strong </w:t>
      </w:r>
      <w:r w:rsidR="00831502">
        <w:t>connection between the</w:t>
      </w:r>
      <w:r w:rsidR="003F29B4">
        <w:t xml:space="preserve"> soil </w:t>
      </w:r>
      <w:r w:rsidR="00956437">
        <w:t>fungal and bacterial PLFA</w:t>
      </w:r>
      <w:r w:rsidR="003F29B4">
        <w:t xml:space="preserve"> communities</w:t>
      </w:r>
      <w:r w:rsidR="00F65DBB">
        <w:t xml:space="preserve">, although soil fungi </w:t>
      </w:r>
      <w:r w:rsidR="0047161F">
        <w:t xml:space="preserve">and bacteria </w:t>
      </w:r>
      <w:r w:rsidR="00C5217E">
        <w:t xml:space="preserve">communities </w:t>
      </w:r>
      <w:r w:rsidR="00F65DBB">
        <w:t>were also</w:t>
      </w:r>
      <w:r w:rsidR="00C5217E">
        <w:t xml:space="preserve"> marginally</w:t>
      </w:r>
      <w:r w:rsidR="00F65DBB">
        <w:t xml:space="preserve"> correlated with</w:t>
      </w:r>
      <w:r w:rsidR="00C5217E">
        <w:t xml:space="preserve"> twig </w:t>
      </w:r>
      <w:proofErr w:type="spellStart"/>
      <w:r w:rsidR="00C5217E">
        <w:t>endophytes</w:t>
      </w:r>
      <w:proofErr w:type="spellEnd"/>
      <w:r w:rsidR="00C5217E">
        <w:t xml:space="preserve"> and leaf pathogens sampled in 2010, respectively</w:t>
      </w:r>
      <w:r w:rsidR="003F29B4">
        <w:t xml:space="preserve">. </w:t>
      </w:r>
      <w:r w:rsidR="00791889">
        <w:t xml:space="preserve">In most cases, the one community that was sampled twice, </w:t>
      </w:r>
      <w:proofErr w:type="spellStart"/>
      <w:r w:rsidR="00791889">
        <w:t>necrotrophic</w:t>
      </w:r>
      <w:proofErr w:type="spellEnd"/>
      <w:r w:rsidR="00791889">
        <w:t xml:space="preserve"> foliar pathogens, showed similar connections with communities with both years of its data. </w:t>
      </w:r>
      <w:r w:rsidR="00A65562">
        <w:t>In all cases, it is important to note th</w:t>
      </w:r>
      <w:r w:rsidR="00E714D5">
        <w:t xml:space="preserve">at these connections may not represent </w:t>
      </w:r>
      <w:r w:rsidR="00A65562">
        <w:t xml:space="preserve">direct </w:t>
      </w:r>
      <w:r w:rsidR="005E14F8">
        <w:t xml:space="preserve">ecological </w:t>
      </w:r>
      <w:r w:rsidR="00E714D5">
        <w:t>interactions</w:t>
      </w:r>
      <w:r w:rsidR="00BA42E8">
        <w:t>; t</w:t>
      </w:r>
      <w:r w:rsidR="00E714D5">
        <w:t>he tree</w:t>
      </w:r>
      <w:r w:rsidR="00BA42E8">
        <w:t xml:space="preserve"> may</w:t>
      </w:r>
      <w:r w:rsidR="00E714D5">
        <w:t xml:space="preserve"> </w:t>
      </w:r>
      <w:r w:rsidR="00612CA7">
        <w:t xml:space="preserve">also </w:t>
      </w:r>
      <w:r w:rsidR="00BA42E8">
        <w:t>act</w:t>
      </w:r>
      <w:r w:rsidR="00E714D5">
        <w:t xml:space="preserve"> as an intermediary for indirect interactions, or the connections may represent shared responses to the same or correlated </w:t>
      </w:r>
      <w:r w:rsidR="004A1D90">
        <w:t xml:space="preserve">quantitative tree </w:t>
      </w:r>
      <w:r w:rsidR="00E714D5">
        <w:t>traits.</w:t>
      </w:r>
      <w:r w:rsidR="00791889">
        <w:t xml:space="preserve"> </w:t>
      </w:r>
    </w:p>
    <w:p w:rsidR="00670C51" w:rsidRPr="00670C51" w:rsidRDefault="00A85F6D" w:rsidP="00F46E48">
      <w:pPr>
        <w:spacing w:line="480" w:lineRule="auto"/>
      </w:pPr>
      <w:r>
        <w:tab/>
      </w:r>
    </w:p>
    <w:p w:rsidR="00420030" w:rsidRDefault="00C01A0C" w:rsidP="00F46E48">
      <w:pPr>
        <w:spacing w:line="480" w:lineRule="auto"/>
        <w:rPr>
          <w:i/>
        </w:rPr>
      </w:pPr>
      <w:r>
        <w:rPr>
          <w:i/>
        </w:rPr>
        <w:t xml:space="preserve">Resource similarity, </w:t>
      </w:r>
      <w:r w:rsidR="00420030">
        <w:rPr>
          <w:i/>
        </w:rPr>
        <w:t>taxonomic similarity</w:t>
      </w:r>
      <w:r>
        <w:rPr>
          <w:i/>
        </w:rPr>
        <w:t xml:space="preserve"> and time attenuation</w:t>
      </w:r>
      <w:r w:rsidR="00420030">
        <w:rPr>
          <w:i/>
        </w:rPr>
        <w:t xml:space="preserve"> hypotheses </w:t>
      </w:r>
    </w:p>
    <w:p w:rsidR="00CA6AF5" w:rsidRDefault="001B3DAF" w:rsidP="00CA6AF5">
      <w:pPr>
        <w:spacing w:line="480" w:lineRule="auto"/>
      </w:pPr>
      <w:r>
        <w:tab/>
      </w:r>
      <w:r w:rsidR="00F74097">
        <w:t>Only</w:t>
      </w:r>
      <w:r w:rsidR="00382C1C">
        <w:t xml:space="preserve"> one</w:t>
      </w:r>
      <w:r w:rsidR="00F74097">
        <w:t xml:space="preserve"> of the three hypotheses tested with our Partial-Mantel analysis</w:t>
      </w:r>
      <w:r w:rsidR="00382C1C">
        <w:t xml:space="preserve"> </w:t>
      </w:r>
      <w:r w:rsidR="00F74097">
        <w:t>was supported</w:t>
      </w:r>
      <w:r w:rsidR="00382C1C">
        <w:t xml:space="preserve">. </w:t>
      </w:r>
      <w:r w:rsidR="00E82281">
        <w:t>T</w:t>
      </w:r>
      <w:r w:rsidR="00C80678">
        <w:t xml:space="preserve">he </w:t>
      </w:r>
      <w:r w:rsidR="005C578D">
        <w:rPr>
          <w:i/>
        </w:rPr>
        <w:t>resource similarity</w:t>
      </w:r>
      <w:r w:rsidR="00C80678" w:rsidRPr="00E82281">
        <w:rPr>
          <w:i/>
        </w:rPr>
        <w:t xml:space="preserve"> hypothesis</w:t>
      </w:r>
      <w:r w:rsidR="00ED1111">
        <w:t xml:space="preserve"> predicts</w:t>
      </w:r>
      <w:r w:rsidR="00C80678">
        <w:t xml:space="preserve"> </w:t>
      </w:r>
      <w:r w:rsidR="00ED1111">
        <w:t>that communities living on</w:t>
      </w:r>
      <w:r w:rsidR="00CA6AF5">
        <w:t xml:space="preserve"> similar resource</w:t>
      </w:r>
      <w:r w:rsidR="0052681E">
        <w:t>s</w:t>
      </w:r>
      <w:r w:rsidR="00CA6AF5">
        <w:t xml:space="preserve"> </w:t>
      </w:r>
      <w:r w:rsidR="00ED1111">
        <w:t>are more strongly</w:t>
      </w:r>
      <w:r w:rsidR="0052681E">
        <w:t xml:space="preserve"> genetically</w:t>
      </w:r>
      <w:r w:rsidR="00CA6AF5">
        <w:t xml:space="preserve"> correlated </w:t>
      </w:r>
      <w:r w:rsidR="0052681E">
        <w:t>than</w:t>
      </w:r>
      <w:r w:rsidR="00ED1111">
        <w:t xml:space="preserve"> communities associated with different resources</w:t>
      </w:r>
      <w:r w:rsidR="00382C1C">
        <w:t xml:space="preserve">. This hypothesis was </w:t>
      </w:r>
      <w:r w:rsidR="00E82281">
        <w:t xml:space="preserve">supported by a decrease in rho (negative </w:t>
      </w:r>
      <w:r w:rsidR="00875033">
        <w:t xml:space="preserve">slope) </w:t>
      </w:r>
      <w:r w:rsidR="0052681E">
        <w:t>from</w:t>
      </w:r>
      <w:r w:rsidR="00875033">
        <w:t xml:space="preserve"> correlations </w:t>
      </w:r>
      <w:r w:rsidR="00E82281">
        <w:t xml:space="preserve">between </w:t>
      </w:r>
      <w:r w:rsidR="00C80678">
        <w:t xml:space="preserve">communities </w:t>
      </w:r>
      <w:r w:rsidR="00E82281">
        <w:t xml:space="preserve">that </w:t>
      </w:r>
      <w:r w:rsidR="00E378BD">
        <w:t>shared a resource</w:t>
      </w:r>
      <w:r w:rsidR="00CA6AF5">
        <w:t xml:space="preserve"> compared</w:t>
      </w:r>
      <w:r w:rsidR="00E82281">
        <w:t xml:space="preserve"> to rho-values </w:t>
      </w:r>
      <w:r w:rsidR="004F4C9F">
        <w:t xml:space="preserve">between communities </w:t>
      </w:r>
      <w:r w:rsidR="00E378BD">
        <w:t>that did not share a resource</w:t>
      </w:r>
      <w:r w:rsidR="007350C6">
        <w:t xml:space="preserve"> (</w:t>
      </w:r>
      <w:r w:rsidR="00686578">
        <w:t>Figure 3</w:t>
      </w:r>
      <w:r w:rsidR="00C93913">
        <w:t>A</w:t>
      </w:r>
      <w:r w:rsidR="007350C6">
        <w:t>)</w:t>
      </w:r>
      <w:r w:rsidR="004F4C9F">
        <w:t>.</w:t>
      </w:r>
      <w:r w:rsidR="00E82281">
        <w:t xml:space="preserve"> </w:t>
      </w:r>
      <w:r w:rsidR="00CA6AF5">
        <w:t xml:space="preserve">In contrast, the </w:t>
      </w:r>
      <w:r w:rsidR="00CA6AF5" w:rsidRPr="008A6772">
        <w:rPr>
          <w:i/>
        </w:rPr>
        <w:t xml:space="preserve">taxonomic similarity </w:t>
      </w:r>
      <w:r w:rsidR="00BE5240">
        <w:t xml:space="preserve">and </w:t>
      </w:r>
      <w:r w:rsidR="00BE5240">
        <w:rPr>
          <w:i/>
        </w:rPr>
        <w:t xml:space="preserve">time attenuation </w:t>
      </w:r>
      <w:r w:rsidR="00CA6AF5" w:rsidRPr="008A6772">
        <w:rPr>
          <w:i/>
        </w:rPr>
        <w:t>hypothesis</w:t>
      </w:r>
      <w:r w:rsidR="00CA6AF5">
        <w:rPr>
          <w:i/>
        </w:rPr>
        <w:t xml:space="preserve"> </w:t>
      </w:r>
      <w:r w:rsidR="00BE5240">
        <w:t>were</w:t>
      </w:r>
      <w:r w:rsidR="00382C1C">
        <w:t xml:space="preserve"> not supported by the partial-Mantel </w:t>
      </w:r>
      <w:r w:rsidR="00875033">
        <w:t>analysis</w:t>
      </w:r>
      <w:r w:rsidR="00607A25">
        <w:t xml:space="preserve"> (Figure 3</w:t>
      </w:r>
      <w:r w:rsidR="00C93913">
        <w:t>A</w:t>
      </w:r>
      <w:r w:rsidR="00607A25">
        <w:t>)</w:t>
      </w:r>
      <w:r w:rsidR="00382C1C">
        <w:t>.</w:t>
      </w:r>
    </w:p>
    <w:p w:rsidR="00CA6AF5" w:rsidRDefault="00CA6AF5" w:rsidP="00CA6AF5">
      <w:pPr>
        <w:spacing w:line="480" w:lineRule="auto"/>
      </w:pPr>
    </w:p>
    <w:p w:rsidR="005C578D" w:rsidRPr="005C578D" w:rsidRDefault="005C578D" w:rsidP="00CA6AF5">
      <w:pPr>
        <w:spacing w:line="480" w:lineRule="auto"/>
        <w:rPr>
          <w:i/>
        </w:rPr>
      </w:pPr>
      <w:r>
        <w:rPr>
          <w:i/>
        </w:rPr>
        <w:t xml:space="preserve">Interacting foundation species hypothesis </w:t>
      </w:r>
    </w:p>
    <w:p w:rsidR="005C578D" w:rsidRDefault="005C578D" w:rsidP="005C578D">
      <w:pPr>
        <w:spacing w:line="480" w:lineRule="auto"/>
      </w:pPr>
      <w:r>
        <w:tab/>
      </w:r>
      <w:r w:rsidR="00CA6AF5">
        <w:t>Our results</w:t>
      </w:r>
      <w:r>
        <w:t xml:space="preserve"> suggest tentative support for the </w:t>
      </w:r>
      <w:r>
        <w:rPr>
          <w:i/>
        </w:rPr>
        <w:t>interacting foundation species h</w:t>
      </w:r>
      <w:r w:rsidRPr="002A48E3">
        <w:rPr>
          <w:i/>
        </w:rPr>
        <w:t>ypothesis</w:t>
      </w:r>
      <w:r w:rsidR="003E728D">
        <w:t xml:space="preserve"> (Table 3, Figure 2</w:t>
      </w:r>
      <w:r>
        <w:t xml:space="preserve">) that genetic correlations among communities are driven </w:t>
      </w:r>
      <w:commentRangeStart w:id="84"/>
      <w:r>
        <w:t>by</w:t>
      </w:r>
      <w:commentRangeEnd w:id="84"/>
      <w:r w:rsidR="00536339">
        <w:rPr>
          <w:rStyle w:val="CommentReference"/>
          <w:vanish/>
        </w:rPr>
        <w:commentReference w:id="84"/>
      </w:r>
      <w:r>
        <w:t xml:space="preserve"> </w:t>
      </w:r>
      <w:del w:id="85" w:author="Louis J. Lamit" w:date="2014-07-12T14:56:00Z">
        <w:r w:rsidDel="00536339">
          <w:delText xml:space="preserve">interactions and </w:delText>
        </w:r>
      </w:del>
      <w:r>
        <w:t xml:space="preserve">abundances of </w:t>
      </w:r>
      <w:r w:rsidR="004D1905">
        <w:t xml:space="preserve">a </w:t>
      </w:r>
      <w:r>
        <w:t>few</w:t>
      </w:r>
      <w:r w:rsidR="00AA0EC0">
        <w:t xml:space="preserve"> dominant or foundation species</w:t>
      </w:r>
      <w:r>
        <w:t xml:space="preserve">. </w:t>
      </w:r>
      <w:r w:rsidRPr="002A48E3">
        <w:t xml:space="preserve">Using matrices </w:t>
      </w:r>
      <w:proofErr w:type="spellStart"/>
      <w:r w:rsidRPr="002A48E3">
        <w:t>relativized</w:t>
      </w:r>
      <w:proofErr w:type="spellEnd"/>
      <w:r w:rsidRPr="002A48E3">
        <w:t xml:space="preserve"> by OTU maximum,</w:t>
      </w:r>
      <w:r w:rsidR="00833C46">
        <w:t xml:space="preserve"> 8 out of 28 comparisons had positive rho-values ≥ 0.20.</w:t>
      </w:r>
      <w:r w:rsidRPr="002A48E3">
        <w:t xml:space="preserve"> </w:t>
      </w:r>
      <w:r w:rsidR="00833C46">
        <w:t>Six of these comparisons</w:t>
      </w:r>
      <w:r w:rsidR="00837E86">
        <w:t xml:space="preserve"> </w:t>
      </w:r>
      <w:r w:rsidR="00837E86" w:rsidRPr="00BD49F4">
        <w:t>(</w:t>
      </w:r>
      <w:r w:rsidR="00700B0C">
        <w:t>21.4</w:t>
      </w:r>
      <w:r w:rsidR="00837E86" w:rsidRPr="00BD49F4">
        <w:t>%) were statistically significant (</w:t>
      </w:r>
      <w:r w:rsidR="00837E86" w:rsidRPr="00BD49F4">
        <w:rPr>
          <w:i/>
        </w:rPr>
        <w:t>P</w:t>
      </w:r>
      <w:r w:rsidR="00833C46">
        <w:t>≤0.05), with another 2</w:t>
      </w:r>
      <w:r w:rsidR="00837E86" w:rsidRPr="00BD49F4">
        <w:t xml:space="preserve"> comparisons being marginally significant (0.05&lt;</w:t>
      </w:r>
      <w:r w:rsidR="00837E86" w:rsidRPr="00BD49F4">
        <w:rPr>
          <w:i/>
        </w:rPr>
        <w:t>P</w:t>
      </w:r>
      <w:r w:rsidR="00837E86" w:rsidRPr="00BD49F4">
        <w:t>&lt;0.1)</w:t>
      </w:r>
      <w:r>
        <w:t xml:space="preserve">. Considering all contrasts, rho-values from pair-wise Mantel tests conducted with </w:t>
      </w:r>
      <w:proofErr w:type="spellStart"/>
      <w:r>
        <w:t>relativized</w:t>
      </w:r>
      <w:proofErr w:type="spellEnd"/>
      <w:r>
        <w:t xml:space="preserve"> matrices were </w:t>
      </w:r>
      <w:r w:rsidR="00EA02DB">
        <w:t xml:space="preserve">marginally </w:t>
      </w:r>
      <w:r>
        <w:t xml:space="preserve">significantly lower than those from pair-wise Mantel tests conducted with </w:t>
      </w:r>
      <w:proofErr w:type="spellStart"/>
      <w:r>
        <w:t>unrelativized</w:t>
      </w:r>
      <w:proofErr w:type="spellEnd"/>
      <w:r>
        <w:t xml:space="preserve"> community matric</w:t>
      </w:r>
      <w:r w:rsidRPr="00972004">
        <w:t>es (</w:t>
      </w:r>
      <w:r w:rsidR="00EA02DB" w:rsidRPr="00972004">
        <w:t>n = 28, V = 262</w:t>
      </w:r>
      <w:r w:rsidRPr="00972004">
        <w:t xml:space="preserve">, </w:t>
      </w:r>
      <w:r w:rsidRPr="00972004">
        <w:rPr>
          <w:i/>
        </w:rPr>
        <w:t xml:space="preserve">P </w:t>
      </w:r>
      <w:r w:rsidR="00EA02DB" w:rsidRPr="00972004">
        <w:t>= 0.093</w:t>
      </w:r>
      <w:r w:rsidRPr="00972004">
        <w:t xml:space="preserve">; </w:t>
      </w:r>
      <w:r w:rsidRPr="00972004">
        <w:rPr>
          <w:i/>
        </w:rPr>
        <w:t>Q</w:t>
      </w:r>
      <w:r w:rsidRPr="00972004">
        <w:rPr>
          <w:vertAlign w:val="subscript"/>
        </w:rPr>
        <w:t>1</w:t>
      </w:r>
      <w:r w:rsidRPr="00972004">
        <w:t xml:space="preserve">, median and </w:t>
      </w:r>
      <w:r w:rsidRPr="00972004">
        <w:rPr>
          <w:i/>
        </w:rPr>
        <w:t>Q</w:t>
      </w:r>
      <w:r w:rsidRPr="00972004">
        <w:rPr>
          <w:vertAlign w:val="subscript"/>
        </w:rPr>
        <w:t xml:space="preserve">3 </w:t>
      </w:r>
      <w:r w:rsidRPr="00972004">
        <w:t xml:space="preserve">for Mantel rho </w:t>
      </w:r>
      <w:r w:rsidR="00EA02DB" w:rsidRPr="00972004">
        <w:t xml:space="preserve">with </w:t>
      </w:r>
      <w:proofErr w:type="spellStart"/>
      <w:r w:rsidR="00EA02DB" w:rsidRPr="00972004">
        <w:t>unrelativized</w:t>
      </w:r>
      <w:proofErr w:type="spellEnd"/>
      <w:r w:rsidR="00EA02DB" w:rsidRPr="00972004">
        <w:t xml:space="preserve"> data = 0.025, 0.</w:t>
      </w:r>
      <w:r w:rsidR="00EA02DB" w:rsidRPr="00C93913">
        <w:t>182, 0.310</w:t>
      </w:r>
      <w:r w:rsidRPr="00C93913">
        <w:t xml:space="preserve">; </w:t>
      </w:r>
      <w:r w:rsidRPr="00C93913">
        <w:rPr>
          <w:i/>
        </w:rPr>
        <w:t>Q</w:t>
      </w:r>
      <w:r w:rsidRPr="00C93913">
        <w:rPr>
          <w:vertAlign w:val="subscript"/>
        </w:rPr>
        <w:t>1</w:t>
      </w:r>
      <w:r w:rsidRPr="00C93913">
        <w:t xml:space="preserve">, median and </w:t>
      </w:r>
      <w:r w:rsidRPr="00C93913">
        <w:rPr>
          <w:i/>
        </w:rPr>
        <w:t>Q</w:t>
      </w:r>
      <w:r w:rsidRPr="00C93913">
        <w:rPr>
          <w:vertAlign w:val="subscript"/>
        </w:rPr>
        <w:t xml:space="preserve">3 </w:t>
      </w:r>
      <w:r w:rsidRPr="00C93913">
        <w:t>for Mantel r</w:t>
      </w:r>
      <w:r w:rsidR="00EA02DB" w:rsidRPr="00C93913">
        <w:t xml:space="preserve">ho with </w:t>
      </w:r>
      <w:proofErr w:type="spellStart"/>
      <w:r w:rsidR="00EA02DB" w:rsidRPr="00C93913">
        <w:t>relativized</w:t>
      </w:r>
      <w:proofErr w:type="spellEnd"/>
      <w:r w:rsidR="00EA02DB" w:rsidRPr="00C93913">
        <w:t xml:space="preserve"> data = -0.019, 0.120, 0.232</w:t>
      </w:r>
      <w:r w:rsidRPr="00C93913">
        <w:t>). However, when considering only rho-values</w:t>
      </w:r>
      <w:r w:rsidR="00C93913">
        <w:t xml:space="preserve"> that were ≥ 0.2</w:t>
      </w:r>
      <w:r w:rsidRPr="00C93913">
        <w:t xml:space="preserve"> </w:t>
      </w:r>
      <w:r w:rsidR="00C93913">
        <w:t xml:space="preserve">for </w:t>
      </w:r>
      <w:r w:rsidRPr="00C93913">
        <w:t xml:space="preserve">Mantel tests conducted with </w:t>
      </w:r>
      <w:proofErr w:type="spellStart"/>
      <w:r w:rsidRPr="00C93913">
        <w:t>unrelativized</w:t>
      </w:r>
      <w:proofErr w:type="spellEnd"/>
      <w:r w:rsidRPr="00C93913">
        <w:t xml:space="preserve"> data, there was a significant drop in the median rho-value after Mantel tests were rerun with their matrices </w:t>
      </w:r>
      <w:proofErr w:type="spellStart"/>
      <w:r w:rsidRPr="00C93913">
        <w:t>relativized</w:t>
      </w:r>
      <w:proofErr w:type="spellEnd"/>
      <w:r w:rsidRPr="00C93913">
        <w:t xml:space="preserve"> (n =</w:t>
      </w:r>
      <w:r w:rsidR="00C1222B" w:rsidRPr="00C93913">
        <w:t xml:space="preserve"> 13, V = 70, </w:t>
      </w:r>
      <w:r w:rsidR="00C1222B" w:rsidRPr="00C93913">
        <w:rPr>
          <w:i/>
        </w:rPr>
        <w:t xml:space="preserve">P </w:t>
      </w:r>
      <w:r w:rsidR="00C1222B" w:rsidRPr="00C93913">
        <w:t>= 0.047</w:t>
      </w:r>
      <w:r w:rsidRPr="00C93913">
        <w:t xml:space="preserve">; </w:t>
      </w:r>
      <w:r w:rsidRPr="00C93913">
        <w:rPr>
          <w:i/>
        </w:rPr>
        <w:t>Q</w:t>
      </w:r>
      <w:r w:rsidRPr="00C93913">
        <w:rPr>
          <w:vertAlign w:val="subscript"/>
        </w:rPr>
        <w:t>1</w:t>
      </w:r>
      <w:r w:rsidRPr="00C93913">
        <w:t>, median and</w:t>
      </w:r>
      <w:r w:rsidRPr="00F23FB5">
        <w:t xml:space="preserve"> </w:t>
      </w:r>
      <w:r w:rsidRPr="00F23FB5">
        <w:rPr>
          <w:i/>
        </w:rPr>
        <w:t>Q</w:t>
      </w:r>
      <w:r w:rsidRPr="00F23FB5">
        <w:rPr>
          <w:vertAlign w:val="subscript"/>
        </w:rPr>
        <w:t>3</w:t>
      </w:r>
      <w:r w:rsidRPr="00F23FB5">
        <w:t xml:space="preserve"> for Mantel rho with </w:t>
      </w:r>
      <w:proofErr w:type="spellStart"/>
      <w:r w:rsidRPr="00F23FB5">
        <w:t>unrelativized</w:t>
      </w:r>
      <w:proofErr w:type="spellEnd"/>
      <w:r w:rsidRPr="00F23FB5">
        <w:t xml:space="preserve"> data = 0.301, 0.327, 0.453; </w:t>
      </w:r>
      <w:r w:rsidRPr="00F23FB5">
        <w:rPr>
          <w:i/>
        </w:rPr>
        <w:t>Q</w:t>
      </w:r>
      <w:r w:rsidRPr="00F23FB5">
        <w:rPr>
          <w:vertAlign w:val="subscript"/>
        </w:rPr>
        <w:t>1</w:t>
      </w:r>
      <w:r w:rsidRPr="00F23FB5">
        <w:t xml:space="preserve">, median and </w:t>
      </w:r>
      <w:r w:rsidRPr="00F23FB5">
        <w:rPr>
          <w:i/>
        </w:rPr>
        <w:t>Q</w:t>
      </w:r>
      <w:r w:rsidRPr="00F23FB5">
        <w:rPr>
          <w:vertAlign w:val="subscript"/>
        </w:rPr>
        <w:t>3</w:t>
      </w:r>
      <w:r w:rsidRPr="00F23FB5">
        <w:t xml:space="preserve"> for Mantel rho with </w:t>
      </w:r>
      <w:proofErr w:type="spellStart"/>
      <w:r w:rsidRPr="00F23FB5">
        <w:t>relativi</w:t>
      </w:r>
      <w:r w:rsidR="00C93913">
        <w:t>zed</w:t>
      </w:r>
      <w:proofErr w:type="spellEnd"/>
      <w:r w:rsidR="00C93913">
        <w:t xml:space="preserve"> data = 0.176, 0.252, 0.454); this effect appears to be as much related to an increase in variance among rho-values after </w:t>
      </w:r>
      <w:proofErr w:type="spellStart"/>
      <w:r w:rsidR="00C93913">
        <w:t>relativization</w:t>
      </w:r>
      <w:proofErr w:type="spellEnd"/>
      <w:r w:rsidR="00C93913">
        <w:t>, as it does to differences in median values (Figure 3b).</w:t>
      </w:r>
      <w:r w:rsidRPr="00F23FB5">
        <w:t xml:space="preserve"> </w:t>
      </w:r>
      <w:r w:rsidR="00F23FB5" w:rsidRPr="00F23FB5">
        <w:t>In contrast</w:t>
      </w:r>
      <w:r w:rsidRPr="00F23FB5">
        <w:t>, a small number</w:t>
      </w:r>
      <w:r w:rsidR="00F23FB5" w:rsidRPr="00F23FB5">
        <w:t xml:space="preserve"> of correlations</w:t>
      </w:r>
      <w:r w:rsidRPr="00F23FB5">
        <w:t xml:space="preserve"> became stronger</w:t>
      </w:r>
      <w:r w:rsidR="00F23FB5" w:rsidRPr="00F23FB5">
        <w:t xml:space="preserve">, or were </w:t>
      </w:r>
      <w:r w:rsidR="00DF6AFB">
        <w:t xml:space="preserve">only </w:t>
      </w:r>
      <w:r w:rsidR="00F23FB5" w:rsidRPr="00F23FB5">
        <w:t>significant</w:t>
      </w:r>
      <w:r w:rsidRPr="00F23FB5">
        <w:t xml:space="preserve">, after </w:t>
      </w:r>
      <w:proofErr w:type="spellStart"/>
      <w:r w:rsidRPr="00F23FB5">
        <w:t>relativization</w:t>
      </w:r>
      <w:proofErr w:type="spellEnd"/>
      <w:r w:rsidRPr="00F23FB5">
        <w:t xml:space="preserve"> (Table 2; Figure 2).</w:t>
      </w:r>
    </w:p>
    <w:p w:rsidR="00670C51" w:rsidRDefault="00670C51" w:rsidP="00F46E48">
      <w:pPr>
        <w:spacing w:line="480" w:lineRule="auto"/>
      </w:pPr>
    </w:p>
    <w:p w:rsidR="00407C08" w:rsidRDefault="00DF1D2B" w:rsidP="006D1914">
      <w:pPr>
        <w:spacing w:line="480" w:lineRule="auto"/>
        <w:rPr>
          <w:b/>
          <w:sz w:val="28"/>
        </w:rPr>
      </w:pPr>
      <w:commentRangeStart w:id="86"/>
      <w:commentRangeStart w:id="87"/>
      <w:r w:rsidRPr="00DF1D2B">
        <w:rPr>
          <w:b/>
          <w:sz w:val="28"/>
        </w:rPr>
        <w:t>Discussion</w:t>
      </w:r>
      <w:commentRangeEnd w:id="86"/>
      <w:r w:rsidR="00EA1A1D">
        <w:rPr>
          <w:rStyle w:val="CommentReference"/>
          <w:vanish/>
        </w:rPr>
        <w:commentReference w:id="86"/>
      </w:r>
      <w:commentRangeEnd w:id="87"/>
      <w:r w:rsidR="00B519A5">
        <w:rPr>
          <w:rStyle w:val="CommentReference"/>
          <w:vanish/>
        </w:rPr>
        <w:commentReference w:id="87"/>
      </w:r>
    </w:p>
    <w:p w:rsidR="002C375B" w:rsidRPr="00407C08" w:rsidRDefault="0087382C" w:rsidP="00407C08">
      <w:pPr>
        <w:tabs>
          <w:tab w:val="left" w:pos="1620"/>
        </w:tabs>
        <w:spacing w:line="480" w:lineRule="auto"/>
        <w:rPr>
          <w:rFonts w:cs="Times New Roman"/>
        </w:rPr>
      </w:pPr>
      <w:r>
        <w:rPr>
          <w:rFonts w:cs="Times New Roman"/>
          <w:i/>
        </w:rPr>
        <w:t>S</w:t>
      </w:r>
      <w:r w:rsidR="00407C08" w:rsidRPr="00CA6AF5">
        <w:rPr>
          <w:rFonts w:cs="Times New Roman"/>
          <w:i/>
        </w:rPr>
        <w:t xml:space="preserve">upport for correlated </w:t>
      </w:r>
      <w:commentRangeStart w:id="88"/>
      <w:commentRangeStart w:id="89"/>
      <w:r w:rsidR="00407C08" w:rsidRPr="00CA6AF5">
        <w:rPr>
          <w:rFonts w:cs="Times New Roman"/>
          <w:i/>
        </w:rPr>
        <w:t>communities</w:t>
      </w:r>
      <w:commentRangeEnd w:id="88"/>
      <w:r w:rsidR="00964FD2">
        <w:rPr>
          <w:rStyle w:val="CommentReference"/>
          <w:vanish/>
        </w:rPr>
        <w:commentReference w:id="88"/>
      </w:r>
      <w:commentRangeEnd w:id="89"/>
      <w:r w:rsidR="001520B3">
        <w:rPr>
          <w:rStyle w:val="CommentReference"/>
          <w:vanish/>
        </w:rPr>
        <w:commentReference w:id="89"/>
      </w:r>
      <w:r w:rsidR="00407C08" w:rsidRPr="00CA6AF5">
        <w:rPr>
          <w:rFonts w:cs="Times New Roman"/>
        </w:rPr>
        <w:t xml:space="preserve"> </w:t>
      </w:r>
    </w:p>
    <w:p w:rsidR="00E731FF" w:rsidRDefault="00B0575E" w:rsidP="00AD387C">
      <w:pPr>
        <w:spacing w:line="480" w:lineRule="auto"/>
      </w:pPr>
      <w:r w:rsidRPr="00887613">
        <w:tab/>
        <w:t xml:space="preserve">Individual plants are </w:t>
      </w:r>
      <w:r w:rsidR="001B7F76" w:rsidRPr="00887613">
        <w:t xml:space="preserve">centers of </w:t>
      </w:r>
      <w:r w:rsidR="00151D52">
        <w:t xml:space="preserve">biodiversity and species </w:t>
      </w:r>
      <w:r w:rsidR="001B7F76" w:rsidRPr="00887613">
        <w:t>interaction for</w:t>
      </w:r>
      <w:r w:rsidRPr="00887613">
        <w:t xml:space="preserve"> diverse</w:t>
      </w:r>
      <w:r w:rsidR="00355BA8">
        <w:t xml:space="preserve"> </w:t>
      </w:r>
      <w:r w:rsidR="0041595C">
        <w:t>organisms</w:t>
      </w:r>
      <w:r w:rsidR="00CA6AF5">
        <w:t xml:space="preserve">. Results from </w:t>
      </w:r>
      <w:r w:rsidR="00C61CFF">
        <w:t>our study indicate</w:t>
      </w:r>
      <w:r w:rsidR="00CA6AF5">
        <w:t xml:space="preserve"> that </w:t>
      </w:r>
      <w:r w:rsidR="00E378BD">
        <w:t xml:space="preserve">such </w:t>
      </w:r>
      <w:r w:rsidR="00184B2F">
        <w:t xml:space="preserve">disparate plant-associated </w:t>
      </w:r>
      <w:r w:rsidR="00EC5E3B" w:rsidRPr="00887613">
        <w:t>commu</w:t>
      </w:r>
      <w:r w:rsidRPr="00887613">
        <w:t xml:space="preserve">nities </w:t>
      </w:r>
      <w:r w:rsidR="00C61CFF">
        <w:t>can be</w:t>
      </w:r>
      <w:r w:rsidRPr="00887613">
        <w:t xml:space="preserve"> linked by the </w:t>
      </w:r>
      <w:r w:rsidR="00235FB9">
        <w:t xml:space="preserve">plant’s </w:t>
      </w:r>
      <w:r w:rsidRPr="00887613">
        <w:t xml:space="preserve">underlying </w:t>
      </w:r>
      <w:r w:rsidR="007C0539" w:rsidRPr="00887613">
        <w:t>genetic identity.</w:t>
      </w:r>
      <w:r w:rsidR="0074439D" w:rsidRPr="00887613">
        <w:t xml:space="preserve"> </w:t>
      </w:r>
      <w:r w:rsidR="00082DD7" w:rsidRPr="00887613">
        <w:t xml:space="preserve">The interplay between ecological and evolutionary processes in </w:t>
      </w:r>
      <w:r w:rsidR="00FC101F" w:rsidRPr="00887613">
        <w:t>plant-associated communities</w:t>
      </w:r>
      <w:r w:rsidR="008E0F7F" w:rsidRPr="00887613">
        <w:t xml:space="preserve"> </w:t>
      </w:r>
      <w:proofErr w:type="gramStart"/>
      <w:r w:rsidR="008E0F7F" w:rsidRPr="00887613">
        <w:t>are</w:t>
      </w:r>
      <w:proofErr w:type="gramEnd"/>
      <w:r w:rsidR="008065DC">
        <w:t>, therefore,</w:t>
      </w:r>
      <w:r w:rsidR="008E0F7F" w:rsidRPr="00887613">
        <w:t xml:space="preserve"> more complex than studies with organisms in a single</w:t>
      </w:r>
      <w:r w:rsidR="008065DC">
        <w:t>,</w:t>
      </w:r>
      <w:r w:rsidR="008E0F7F" w:rsidRPr="00887613">
        <w:t xml:space="preserve"> taxonomically defined community</w:t>
      </w:r>
      <w:r w:rsidR="00031D63" w:rsidRPr="00887613">
        <w:t xml:space="preserve"> may reveal.</w:t>
      </w:r>
      <w:r w:rsidR="00FC101F" w:rsidRPr="00887613">
        <w:t xml:space="preserve"> </w:t>
      </w:r>
      <w:r w:rsidR="00046070">
        <w:t xml:space="preserve">As with traditional </w:t>
      </w:r>
      <w:r w:rsidR="00110B9D">
        <w:t xml:space="preserve">plant </w:t>
      </w:r>
      <w:r w:rsidR="00046070">
        <w:t>phenotypes, the same genes may influence a plant’s interactions with two different communities (</w:t>
      </w:r>
      <w:proofErr w:type="spellStart"/>
      <w:r w:rsidR="00046070">
        <w:t>pleiotropy</w:t>
      </w:r>
      <w:proofErr w:type="spellEnd"/>
      <w:r w:rsidR="00046070">
        <w:t xml:space="preserve">), or </w:t>
      </w:r>
      <w:proofErr w:type="gramStart"/>
      <w:r w:rsidR="00046070">
        <w:t>each community may be influenced by different genes that have non-random associations</w:t>
      </w:r>
      <w:proofErr w:type="gramEnd"/>
      <w:r w:rsidR="00046070">
        <w:t xml:space="preserve"> (linkage-disequilibrium; Simms &amp; </w:t>
      </w:r>
      <w:proofErr w:type="spellStart"/>
      <w:r w:rsidR="00046070">
        <w:t>Rausher</w:t>
      </w:r>
      <w:proofErr w:type="spellEnd"/>
      <w:r w:rsidR="00046070">
        <w:t xml:space="preserve">, 1992, Conner &amp; </w:t>
      </w:r>
      <w:proofErr w:type="spellStart"/>
      <w:r w:rsidR="00046070">
        <w:t>Hartl</w:t>
      </w:r>
      <w:proofErr w:type="spellEnd"/>
      <w:r w:rsidR="00046070">
        <w:t xml:space="preserve">, 2004). </w:t>
      </w:r>
      <w:r w:rsidR="00CA6AF5">
        <w:t>M</w:t>
      </w:r>
      <w:r w:rsidR="00046070">
        <w:t xml:space="preserve">ultivariate communities interact with multivariate suites of </w:t>
      </w:r>
      <w:r w:rsidR="00AC2C1D">
        <w:t xml:space="preserve">genetically based </w:t>
      </w:r>
      <w:r w:rsidR="00046070">
        <w:t xml:space="preserve">plant traits, as well as with other communities, </w:t>
      </w:r>
      <w:r w:rsidR="00944141">
        <w:t>such that the mechanisms</w:t>
      </w:r>
      <w:r w:rsidR="00A95FE4">
        <w:t>, causal factors</w:t>
      </w:r>
      <w:r w:rsidR="00110B9D">
        <w:t>,</w:t>
      </w:r>
      <w:r w:rsidR="00944141">
        <w:t xml:space="preserve"> and implications of genetic correlations among </w:t>
      </w:r>
      <w:r w:rsidR="00836871">
        <w:t>community phenotypes</w:t>
      </w:r>
      <w:r w:rsidR="00944141">
        <w:t xml:space="preserve"> </w:t>
      </w:r>
      <w:r w:rsidR="00836871">
        <w:t>are likely more complicated than those for traditional phenotypes.</w:t>
      </w:r>
      <w:r w:rsidR="00046070">
        <w:t xml:space="preserve"> </w:t>
      </w:r>
    </w:p>
    <w:p w:rsidR="00191650" w:rsidRDefault="00191650" w:rsidP="00B14E59">
      <w:pPr>
        <w:spacing w:line="480" w:lineRule="auto"/>
        <w:ind w:firstLine="504"/>
      </w:pPr>
      <w:r>
        <w:rPr>
          <w:rFonts w:cs="Times New Roman"/>
        </w:rPr>
        <w:t xml:space="preserve">The community phenotypes that we have shown to be correlated </w:t>
      </w:r>
      <w:r w:rsidR="000713FA">
        <w:rPr>
          <w:rFonts w:cs="Times New Roman"/>
        </w:rPr>
        <w:t xml:space="preserve">– particularly </w:t>
      </w:r>
      <w:proofErr w:type="spellStart"/>
      <w:r w:rsidR="000713FA">
        <w:rPr>
          <w:rFonts w:cs="Times New Roman"/>
        </w:rPr>
        <w:t>endophytes</w:t>
      </w:r>
      <w:proofErr w:type="spellEnd"/>
      <w:r w:rsidR="000713FA">
        <w:rPr>
          <w:rFonts w:cs="Times New Roman"/>
        </w:rPr>
        <w:t xml:space="preserve">, pathogens and arthropods – </w:t>
      </w:r>
      <w:r>
        <w:rPr>
          <w:rFonts w:cs="Times New Roman"/>
        </w:rPr>
        <w:t xml:space="preserve">represent the extended consequences </w:t>
      </w:r>
      <w:r w:rsidR="00E87903">
        <w:rPr>
          <w:rFonts w:cs="Times New Roman"/>
        </w:rPr>
        <w:t>th</w:t>
      </w:r>
      <w:r w:rsidR="0015571C">
        <w:rPr>
          <w:rFonts w:cs="Times New Roman"/>
        </w:rPr>
        <w:t xml:space="preserve">e multivariate plant phenotype, direct and indirect plant genetic </w:t>
      </w:r>
      <w:r w:rsidR="0015571C" w:rsidRPr="00151D52">
        <w:rPr>
          <w:rFonts w:cs="Times New Roman"/>
        </w:rPr>
        <w:t xml:space="preserve">effects, </w:t>
      </w:r>
      <w:r w:rsidR="00151D52" w:rsidRPr="00151D52">
        <w:rPr>
          <w:rFonts w:cs="Times New Roman"/>
        </w:rPr>
        <w:t xml:space="preserve">and </w:t>
      </w:r>
      <w:r w:rsidR="00E87903" w:rsidRPr="00151D52">
        <w:rPr>
          <w:rFonts w:cs="Times New Roman"/>
        </w:rPr>
        <w:t>interactions</w:t>
      </w:r>
      <w:r w:rsidR="00E87903">
        <w:rPr>
          <w:rFonts w:cs="Times New Roman"/>
        </w:rPr>
        <w:t xml:space="preserve"> with the </w:t>
      </w:r>
      <w:commentRangeStart w:id="90"/>
      <w:r w:rsidR="00E87903">
        <w:rPr>
          <w:rFonts w:cs="Times New Roman"/>
        </w:rPr>
        <w:t>environment</w:t>
      </w:r>
      <w:commentRangeEnd w:id="90"/>
      <w:ins w:id="91" w:author="Louis J. Lamit" w:date="2014-07-12T15:12:00Z">
        <w:r w:rsidR="00151D52">
          <w:rPr>
            <w:rStyle w:val="CommentReference"/>
            <w:vanish/>
          </w:rPr>
          <w:commentReference w:id="90"/>
        </w:r>
        <w:r w:rsidR="00151D52">
          <w:rPr>
            <w:rFonts w:cs="Times New Roman"/>
          </w:rPr>
          <w:t>.</w:t>
        </w:r>
      </w:ins>
      <w:del w:id="92" w:author="Louis J. Lamit" w:date="2014-07-12T15:12:00Z">
        <w:r w:rsidR="00E87903" w:rsidDel="00151D52">
          <w:rPr>
            <w:rFonts w:cs="Times New Roman"/>
          </w:rPr>
          <w:delText xml:space="preserve">, </w:delText>
        </w:r>
        <w:commentRangeStart w:id="93"/>
        <w:r w:rsidR="00E87903" w:rsidDel="00151D52">
          <w:rPr>
            <w:rFonts w:cs="Times New Roman"/>
          </w:rPr>
          <w:delText xml:space="preserve">and community feed backs </w:delText>
        </w:r>
        <w:r w:rsidR="00D14D3F" w:rsidDel="00151D52">
          <w:rPr>
            <w:rFonts w:cs="Times New Roman"/>
          </w:rPr>
          <w:delText>on individual plant genotypes</w:delText>
        </w:r>
        <w:commentRangeEnd w:id="93"/>
        <w:r w:rsidR="000713FA" w:rsidDel="00151D52">
          <w:rPr>
            <w:rStyle w:val="CommentReference"/>
            <w:vanish/>
          </w:rPr>
          <w:commentReference w:id="93"/>
        </w:r>
        <w:r w:rsidR="00D14D3F" w:rsidDel="00151D52">
          <w:rPr>
            <w:rFonts w:cs="Times New Roman"/>
          </w:rPr>
          <w:delText>.</w:delText>
        </w:r>
      </w:del>
      <w:r w:rsidR="00D14D3F">
        <w:rPr>
          <w:rFonts w:cs="Times New Roman"/>
        </w:rPr>
        <w:t xml:space="preserve"> </w:t>
      </w:r>
      <w:r w:rsidR="00B14E59">
        <w:rPr>
          <w:rFonts w:cs="Times New Roman"/>
        </w:rPr>
        <w:t>In particular</w:t>
      </w:r>
      <w:r w:rsidR="00D14D3F">
        <w:rPr>
          <w:rFonts w:cs="Times New Roman"/>
        </w:rPr>
        <w:t xml:space="preserve">, </w:t>
      </w:r>
      <w:r w:rsidR="000713FA">
        <w:rPr>
          <w:rFonts w:cs="Times New Roman"/>
        </w:rPr>
        <w:t xml:space="preserve">manipulative </w:t>
      </w:r>
      <w:r w:rsidR="00D14D3F">
        <w:rPr>
          <w:rFonts w:cs="Times New Roman"/>
        </w:rPr>
        <w:t>experimental studies in</w:t>
      </w:r>
      <w:r w:rsidR="0012716A">
        <w:rPr>
          <w:rFonts w:cs="Times New Roman"/>
        </w:rPr>
        <w:t xml:space="preserve"> the</w:t>
      </w:r>
      <w:r w:rsidR="00D14D3F">
        <w:rPr>
          <w:rFonts w:cs="Times New Roman"/>
        </w:rPr>
        <w:t xml:space="preserve"> same common garden from which our correlated community analyses emerged illustrate</w:t>
      </w:r>
      <w:r w:rsidR="00BC7B77">
        <w:rPr>
          <w:rFonts w:cs="Times New Roman"/>
        </w:rPr>
        <w:t xml:space="preserve"> </w:t>
      </w:r>
      <w:r w:rsidR="00D14D3F">
        <w:rPr>
          <w:rFonts w:cs="Times New Roman"/>
        </w:rPr>
        <w:t>that</w:t>
      </w:r>
      <w:r w:rsidR="000713FA">
        <w:rPr>
          <w:rFonts w:cs="Times New Roman"/>
        </w:rPr>
        <w:t xml:space="preserve"> pathogens</w:t>
      </w:r>
      <w:r w:rsidR="0012716A">
        <w:rPr>
          <w:rFonts w:cs="Times New Roman"/>
        </w:rPr>
        <w:t xml:space="preserve"> and arthropod communities</w:t>
      </w:r>
      <w:r w:rsidR="000713FA">
        <w:rPr>
          <w:rFonts w:cs="Times New Roman"/>
        </w:rPr>
        <w:t xml:space="preserve"> </w:t>
      </w:r>
      <w:r w:rsidR="007E7F29">
        <w:rPr>
          <w:rFonts w:cs="Times New Roman"/>
        </w:rPr>
        <w:t xml:space="preserve">of </w:t>
      </w:r>
      <w:proofErr w:type="spellStart"/>
      <w:r w:rsidR="007E7F29" w:rsidRPr="007E7F29">
        <w:rPr>
          <w:rFonts w:cs="Times New Roman"/>
          <w:i/>
        </w:rPr>
        <w:t>Populus</w:t>
      </w:r>
      <w:proofErr w:type="spellEnd"/>
      <w:r w:rsidR="007E7F29" w:rsidRPr="007E7F29">
        <w:rPr>
          <w:rFonts w:cs="Times New Roman"/>
          <w:i/>
        </w:rPr>
        <w:t xml:space="preserve"> </w:t>
      </w:r>
      <w:proofErr w:type="spellStart"/>
      <w:r w:rsidR="007E7F29" w:rsidRPr="007E7F29">
        <w:rPr>
          <w:rFonts w:cs="Times New Roman"/>
          <w:i/>
        </w:rPr>
        <w:t>angustifolia</w:t>
      </w:r>
      <w:proofErr w:type="spellEnd"/>
      <w:r w:rsidR="007E7F29">
        <w:rPr>
          <w:rFonts w:cs="Times New Roman"/>
        </w:rPr>
        <w:t xml:space="preserve"> </w:t>
      </w:r>
      <w:r w:rsidR="000713FA">
        <w:rPr>
          <w:rFonts w:cs="Times New Roman"/>
        </w:rPr>
        <w:t xml:space="preserve">are connected by underlying </w:t>
      </w:r>
      <w:r w:rsidR="0012716A">
        <w:rPr>
          <w:rFonts w:cs="Times New Roman"/>
        </w:rPr>
        <w:t xml:space="preserve">genetic variation in plant </w:t>
      </w:r>
      <w:r w:rsidR="007E7F29">
        <w:rPr>
          <w:rFonts w:cs="Times New Roman"/>
        </w:rPr>
        <w:t>resistance</w:t>
      </w:r>
      <w:r w:rsidR="0015571C">
        <w:rPr>
          <w:rFonts w:cs="Times New Roman"/>
        </w:rPr>
        <w:t xml:space="preserve"> </w:t>
      </w:r>
      <w:r w:rsidR="00BC7B77">
        <w:rPr>
          <w:rFonts w:cs="Times New Roman"/>
        </w:rPr>
        <w:t>(Busby 2014 Ecology)</w:t>
      </w:r>
      <w:r w:rsidR="00D14D3F">
        <w:rPr>
          <w:rFonts w:cs="Times New Roman"/>
        </w:rPr>
        <w:t>.</w:t>
      </w:r>
      <w:r w:rsidR="0015571C">
        <w:rPr>
          <w:rFonts w:cs="Times New Roman"/>
        </w:rPr>
        <w:t xml:space="preserve"> </w:t>
      </w:r>
      <w:r w:rsidR="000713FA">
        <w:rPr>
          <w:rFonts w:cs="Times New Roman"/>
        </w:rPr>
        <w:t xml:space="preserve">Moreover, </w:t>
      </w:r>
      <w:proofErr w:type="spellStart"/>
      <w:r w:rsidR="000713FA">
        <w:rPr>
          <w:rFonts w:cs="Times New Roman"/>
        </w:rPr>
        <w:t>abiotic</w:t>
      </w:r>
      <w:proofErr w:type="spellEnd"/>
      <w:r w:rsidR="000713FA">
        <w:rPr>
          <w:rFonts w:cs="Times New Roman"/>
        </w:rPr>
        <w:t xml:space="preserve"> </w:t>
      </w:r>
      <w:r w:rsidR="0012716A">
        <w:rPr>
          <w:rFonts w:cs="Times New Roman"/>
        </w:rPr>
        <w:t xml:space="preserve">(Busby 2014 J Ecol) </w:t>
      </w:r>
      <w:r w:rsidR="000713FA">
        <w:rPr>
          <w:rFonts w:cs="Times New Roman"/>
        </w:rPr>
        <w:t>and biotic environment</w:t>
      </w:r>
      <w:r w:rsidR="0012716A">
        <w:rPr>
          <w:rFonts w:cs="Times New Roman"/>
        </w:rPr>
        <w:t>al factors</w:t>
      </w:r>
      <w:r w:rsidR="000713FA">
        <w:rPr>
          <w:rFonts w:cs="Times New Roman"/>
        </w:rPr>
        <w:t xml:space="preserve"> (i.e., </w:t>
      </w:r>
      <w:ins w:id="94" w:author="Louis J. Lamit" w:date="2014-07-12T15:13:00Z">
        <w:r w:rsidR="001414BF">
          <w:rPr>
            <w:rFonts w:cs="Times New Roman"/>
          </w:rPr>
          <w:t xml:space="preserve">foliar </w:t>
        </w:r>
      </w:ins>
      <w:commentRangeStart w:id="95"/>
      <w:proofErr w:type="spellStart"/>
      <w:r w:rsidR="000713FA">
        <w:rPr>
          <w:rFonts w:cs="Times New Roman"/>
        </w:rPr>
        <w:t>endophytes</w:t>
      </w:r>
      <w:commentRangeEnd w:id="95"/>
      <w:proofErr w:type="spellEnd"/>
      <w:r w:rsidR="001414BF">
        <w:rPr>
          <w:rStyle w:val="CommentReference"/>
          <w:vanish/>
        </w:rPr>
        <w:commentReference w:id="95"/>
      </w:r>
      <w:r w:rsidR="0012716A">
        <w:rPr>
          <w:rFonts w:cs="Times New Roman"/>
        </w:rPr>
        <w:t xml:space="preserve">, Busby </w:t>
      </w:r>
      <w:proofErr w:type="spellStart"/>
      <w:r w:rsidR="0012716A">
        <w:rPr>
          <w:rFonts w:cs="Times New Roman"/>
        </w:rPr>
        <w:t>Ecosophere</w:t>
      </w:r>
      <w:proofErr w:type="spellEnd"/>
      <w:r w:rsidR="0012716A">
        <w:rPr>
          <w:rFonts w:cs="Times New Roman"/>
        </w:rPr>
        <w:t xml:space="preserve">) can modulate genetic interactions among plants and pathogens.  </w:t>
      </w:r>
      <w:commentRangeStart w:id="96"/>
      <w:r w:rsidR="0012716A">
        <w:rPr>
          <w:rFonts w:cs="Times New Roman"/>
        </w:rPr>
        <w:t>Thus t</w:t>
      </w:r>
      <w:r w:rsidR="000713FA">
        <w:rPr>
          <w:rFonts w:cs="Times New Roman"/>
        </w:rPr>
        <w:t xml:space="preserve">he </w:t>
      </w:r>
      <w:proofErr w:type="spellStart"/>
      <w:r w:rsidR="000713FA">
        <w:rPr>
          <w:rFonts w:cs="Times New Roman"/>
        </w:rPr>
        <w:t>endophyte</w:t>
      </w:r>
      <w:proofErr w:type="spellEnd"/>
      <w:r w:rsidR="000713FA">
        <w:rPr>
          <w:rFonts w:cs="Times New Roman"/>
        </w:rPr>
        <w:t xml:space="preserve">-pathogen-arthropod </w:t>
      </w:r>
      <w:r w:rsidR="0012716A">
        <w:rPr>
          <w:rFonts w:cs="Times New Roman"/>
        </w:rPr>
        <w:t>example clearly</w:t>
      </w:r>
      <w:r w:rsidR="000713FA">
        <w:rPr>
          <w:rFonts w:cs="Times New Roman"/>
        </w:rPr>
        <w:t xml:space="preserve"> illustrates how </w:t>
      </w:r>
      <w:r w:rsidR="007E7F29">
        <w:rPr>
          <w:rFonts w:cs="Times New Roman"/>
        </w:rPr>
        <w:t xml:space="preserve">our </w:t>
      </w:r>
      <w:r w:rsidR="0012716A">
        <w:t>u</w:t>
      </w:r>
      <w:r w:rsidR="0012716A" w:rsidRPr="00396658">
        <w:t xml:space="preserve">nderstanding the far-reaching impacts of plant genetic variation on communities and ecosystems requires </w:t>
      </w:r>
      <w:r w:rsidR="0012716A">
        <w:t>accounting</w:t>
      </w:r>
      <w:r w:rsidR="0012716A" w:rsidRPr="00396658">
        <w:t xml:space="preserve"> for </w:t>
      </w:r>
      <w:r w:rsidR="0012716A">
        <w:t>the complex of</w:t>
      </w:r>
      <w:r w:rsidR="0012716A" w:rsidRPr="00396658">
        <w:t xml:space="preserve"> communities that are </w:t>
      </w:r>
      <w:r w:rsidR="0012716A">
        <w:t xml:space="preserve">ecologically </w:t>
      </w:r>
      <w:r w:rsidR="0012716A" w:rsidRPr="00396658">
        <w:t>directly</w:t>
      </w:r>
      <w:r w:rsidR="0012716A">
        <w:t xml:space="preserve"> and/</w:t>
      </w:r>
      <w:r w:rsidR="0012716A" w:rsidRPr="00396658">
        <w:t xml:space="preserve">or indirectly linked by </w:t>
      </w:r>
      <w:r w:rsidR="0012716A">
        <w:t xml:space="preserve">individual </w:t>
      </w:r>
      <w:r w:rsidR="0012716A" w:rsidRPr="00396658">
        <w:t>plant genotype</w:t>
      </w:r>
      <w:r w:rsidR="0012716A">
        <w:t>s</w:t>
      </w:r>
      <w:r w:rsidR="0012716A" w:rsidRPr="00396658">
        <w:t>.</w:t>
      </w:r>
      <w:commentRangeEnd w:id="96"/>
      <w:r w:rsidR="0086345E">
        <w:rPr>
          <w:rStyle w:val="CommentReference"/>
          <w:vanish/>
        </w:rPr>
        <w:commentReference w:id="96"/>
      </w:r>
    </w:p>
    <w:p w:rsidR="00CA6AF5" w:rsidRPr="00B93534" w:rsidDel="0041330A" w:rsidRDefault="00407C08" w:rsidP="00B93534">
      <w:pPr>
        <w:spacing w:line="480" w:lineRule="auto"/>
        <w:rPr>
          <w:del w:id="97" w:author="Thomas Whitham" w:date="2014-07-07T11:24:00Z"/>
        </w:rPr>
      </w:pPr>
      <w:del w:id="98" w:author="Thomas Whitham" w:date="2014-07-07T11:24:00Z">
        <w:r w:rsidDel="0041330A">
          <w:tab/>
        </w:r>
        <w:r w:rsidR="00CA6AF5" w:rsidDel="0041330A">
          <w:rPr>
            <w:rFonts w:cs="Times New Roman"/>
          </w:rPr>
          <w:delText xml:space="preserve">In </w:delText>
        </w:r>
        <w:r w:rsidR="00E378BD" w:rsidDel="0041330A">
          <w:rPr>
            <w:rFonts w:cs="Times New Roman"/>
          </w:rPr>
          <w:delText>our</w:delText>
        </w:r>
        <w:r w:rsidR="00CA6AF5" w:rsidDel="0041330A">
          <w:rPr>
            <w:rFonts w:cs="Times New Roman"/>
          </w:rPr>
          <w:delText xml:space="preserve"> study, aboveground endophyte, pathogen and arthropod communities we</w:delText>
        </w:r>
        <w:r w:rsidR="0087382C" w:rsidDel="0041330A">
          <w:rPr>
            <w:rFonts w:cs="Times New Roman"/>
          </w:rPr>
          <w:delText>re the most strongly correlated,</w:delText>
        </w:r>
        <w:r w:rsidR="006051E3" w:rsidDel="0041330A">
          <w:rPr>
            <w:rFonts w:cs="Times New Roman"/>
          </w:rPr>
          <w:delText xml:space="preserve"> indicating that these communities are connected by </w:delText>
        </w:r>
        <w:r w:rsidR="0087382C" w:rsidDel="0041330A">
          <w:rPr>
            <w:rFonts w:cs="Times New Roman"/>
          </w:rPr>
          <w:delText xml:space="preserve">genotypes of </w:delText>
        </w:r>
        <w:r w:rsidR="0087382C" w:rsidRPr="00184B2F" w:rsidDel="0041330A">
          <w:rPr>
            <w:rFonts w:cs="Times New Roman"/>
            <w:i/>
          </w:rPr>
          <w:delText>Populus angustifolia</w:delText>
        </w:r>
        <w:r w:rsidR="006051E3" w:rsidDel="0041330A">
          <w:rPr>
            <w:rFonts w:cs="Times New Roman"/>
          </w:rPr>
          <w:delText>. This result is</w:delText>
        </w:r>
        <w:r w:rsidR="00184B2F" w:rsidDel="0041330A">
          <w:rPr>
            <w:rFonts w:cs="Times New Roman"/>
          </w:rPr>
          <w:delText xml:space="preserve"> co</w:delText>
        </w:r>
        <w:r w:rsidR="00E378BD" w:rsidDel="0041330A">
          <w:rPr>
            <w:rFonts w:cs="Times New Roman"/>
          </w:rPr>
          <w:delText>nsistent with our previous research</w:delText>
        </w:r>
        <w:r w:rsidR="006051E3" w:rsidDel="0041330A">
          <w:rPr>
            <w:rFonts w:cs="Times New Roman"/>
          </w:rPr>
          <w:delText xml:space="preserve"> </w:delText>
        </w:r>
        <w:r w:rsidR="00EA25DD" w:rsidDel="0041330A">
          <w:rPr>
            <w:rFonts w:cs="Times New Roman"/>
          </w:rPr>
          <w:delText xml:space="preserve">in this study system </w:delText>
        </w:r>
        <w:r w:rsidR="006051E3" w:rsidDel="0041330A">
          <w:rPr>
            <w:rFonts w:cs="Times New Roman"/>
          </w:rPr>
          <w:delText>showing that</w:delText>
        </w:r>
        <w:r w:rsidR="0087382C" w:rsidDel="0041330A">
          <w:rPr>
            <w:rFonts w:cs="Times New Roman"/>
          </w:rPr>
          <w:delText>: 1)</w:delText>
        </w:r>
        <w:r w:rsidR="00B93534" w:rsidDel="0041330A">
          <w:rPr>
            <w:rFonts w:cs="Times New Roman"/>
          </w:rPr>
          <w:delText xml:space="preserve"> </w:delText>
        </w:r>
        <w:r w:rsidR="00EA25DD" w:rsidDel="0041330A">
          <w:rPr>
            <w:rFonts w:cs="Times New Roman"/>
          </w:rPr>
          <w:delText>tree</w:delText>
        </w:r>
        <w:r w:rsidR="00184B2F" w:rsidDel="0041330A">
          <w:rPr>
            <w:rFonts w:cs="Times New Roman"/>
          </w:rPr>
          <w:delText xml:space="preserve"> </w:delText>
        </w:r>
        <w:r w:rsidR="00B93534" w:rsidDel="0041330A">
          <w:rPr>
            <w:rFonts w:cs="Times New Roman"/>
          </w:rPr>
          <w:delText>genotype plays a significant role defining</w:delText>
        </w:r>
        <w:r w:rsidR="006051E3" w:rsidDel="0041330A">
          <w:rPr>
            <w:rFonts w:cs="Times New Roman"/>
          </w:rPr>
          <w:delText xml:space="preserve"> each of these communities (Lamit 2014, </w:delText>
        </w:r>
        <w:r w:rsidR="00B93534" w:rsidDel="0041330A">
          <w:rPr>
            <w:rFonts w:cs="Times New Roman"/>
          </w:rPr>
          <w:delText>Busby 2013, 14</w:delText>
        </w:r>
        <w:r w:rsidR="00F82640" w:rsidDel="0041330A">
          <w:rPr>
            <w:rFonts w:cs="Times New Roman"/>
          </w:rPr>
          <w:delText xml:space="preserve"> J Ecol</w:delText>
        </w:r>
        <w:r w:rsidR="006051E3" w:rsidDel="0041330A">
          <w:rPr>
            <w:rFonts w:cs="Times New Roman"/>
          </w:rPr>
          <w:delText xml:space="preserve">, </w:delText>
        </w:r>
        <w:r w:rsidR="00F82640" w:rsidDel="0041330A">
          <w:rPr>
            <w:rFonts w:cs="Times New Roman"/>
          </w:rPr>
          <w:delText>Keith 2010)</w:delText>
        </w:r>
        <w:r w:rsidR="00EA43EC" w:rsidDel="0041330A">
          <w:rPr>
            <w:rFonts w:cs="Times New Roman"/>
          </w:rPr>
          <w:delText>,</w:delText>
        </w:r>
        <w:r w:rsidR="0087382C" w:rsidDel="0041330A">
          <w:rPr>
            <w:rFonts w:cs="Times New Roman"/>
          </w:rPr>
          <w:delText xml:space="preserve"> 2)</w:delText>
        </w:r>
        <w:r w:rsidR="006051E3" w:rsidDel="0041330A">
          <w:rPr>
            <w:rFonts w:cs="Times New Roman"/>
          </w:rPr>
          <w:delText xml:space="preserve"> </w:delText>
        </w:r>
        <w:r w:rsidR="00184B2F" w:rsidDel="0041330A">
          <w:rPr>
            <w:rFonts w:cs="Times New Roman"/>
          </w:rPr>
          <w:delText>endophyte</w:delText>
        </w:r>
        <w:r w:rsidR="0087382C" w:rsidDel="0041330A">
          <w:rPr>
            <w:rFonts w:cs="Times New Roman"/>
          </w:rPr>
          <w:delText>s</w:delText>
        </w:r>
        <w:r w:rsidR="00EA25DD" w:rsidDel="0041330A">
          <w:rPr>
            <w:rFonts w:cs="Times New Roman"/>
          </w:rPr>
          <w:delText xml:space="preserve"> can alter pathogen symptom severity </w:delText>
        </w:r>
        <w:r w:rsidR="00F82640" w:rsidDel="0041330A">
          <w:rPr>
            <w:rFonts w:cs="Times New Roman"/>
          </w:rPr>
          <w:delText>(Busby 2013 Ecosphere)</w:delText>
        </w:r>
        <w:r w:rsidR="0087382C" w:rsidDel="0041330A">
          <w:rPr>
            <w:rFonts w:cs="Times New Roman"/>
          </w:rPr>
          <w:delText xml:space="preserve">, and 3) </w:delText>
        </w:r>
        <w:r w:rsidR="00184B2F" w:rsidDel="0041330A">
          <w:rPr>
            <w:rFonts w:cs="Times New Roman"/>
          </w:rPr>
          <w:delText>pathogen</w:delText>
        </w:r>
        <w:r w:rsidR="00EA25DD" w:rsidDel="0041330A">
          <w:rPr>
            <w:rFonts w:cs="Times New Roman"/>
          </w:rPr>
          <w:delText>s can modulate arthropod communities and insect herbivory in a genotype</w:delText>
        </w:r>
        <w:r w:rsidR="00184B2F" w:rsidDel="0041330A">
          <w:rPr>
            <w:rFonts w:cs="Times New Roman"/>
          </w:rPr>
          <w:delText>-dependent</w:delText>
        </w:r>
        <w:r w:rsidR="00F82640" w:rsidDel="0041330A">
          <w:rPr>
            <w:rFonts w:cs="Times New Roman"/>
          </w:rPr>
          <w:delText xml:space="preserve"> </w:delText>
        </w:r>
        <w:r w:rsidR="00EA25DD" w:rsidDel="0041330A">
          <w:rPr>
            <w:rFonts w:cs="Times New Roman"/>
          </w:rPr>
          <w:delText xml:space="preserve">manner </w:delText>
        </w:r>
        <w:r w:rsidR="00F82640" w:rsidDel="0041330A">
          <w:rPr>
            <w:rFonts w:cs="Times New Roman"/>
          </w:rPr>
          <w:delText>(Busby 2014 Ecology)</w:delText>
        </w:r>
        <w:r w:rsidR="00EA25DD" w:rsidDel="0041330A">
          <w:rPr>
            <w:rFonts w:cs="Times New Roman"/>
          </w:rPr>
          <w:delText>.</w:delText>
        </w:r>
        <w:r w:rsidR="0087382C" w:rsidDel="0041330A">
          <w:rPr>
            <w:rFonts w:cs="Times New Roman"/>
          </w:rPr>
          <w:delText xml:space="preserve"> The endophyte-pathogen-arthropod</w:delText>
        </w:r>
        <w:r w:rsidR="00E378BD" w:rsidDel="0041330A">
          <w:rPr>
            <w:rFonts w:cs="Times New Roman"/>
          </w:rPr>
          <w:delText xml:space="preserve"> example</w:delText>
        </w:r>
        <w:r w:rsidR="00EA43EC" w:rsidDel="0041330A">
          <w:rPr>
            <w:rFonts w:cs="Times New Roman"/>
          </w:rPr>
          <w:delText xml:space="preserve"> thus</w:delText>
        </w:r>
        <w:r w:rsidR="00E378BD" w:rsidDel="0041330A">
          <w:rPr>
            <w:rFonts w:cs="Times New Roman"/>
          </w:rPr>
          <w:delText xml:space="preserve"> illustrates </w:delText>
        </w:r>
        <w:r w:rsidR="006051E3" w:rsidDel="0041330A">
          <w:rPr>
            <w:rFonts w:cs="Times New Roman"/>
          </w:rPr>
          <w:delText xml:space="preserve">how plant genotype can modulate </w:delText>
        </w:r>
        <w:r w:rsidR="00EA43EC" w:rsidDel="0041330A">
          <w:rPr>
            <w:rFonts w:cs="Times New Roman"/>
          </w:rPr>
          <w:delText xml:space="preserve">divergent </w:delText>
        </w:r>
        <w:r w:rsidR="006051E3" w:rsidDel="0041330A">
          <w:rPr>
            <w:rFonts w:cs="Times New Roman"/>
          </w:rPr>
          <w:delText>associated communities</w:delText>
        </w:r>
        <w:r w:rsidR="00EA25DD" w:rsidDel="0041330A">
          <w:rPr>
            <w:rFonts w:cs="Times New Roman"/>
          </w:rPr>
          <w:delText xml:space="preserve"> in complex ways that are likely both direct and indirect</w:delText>
        </w:r>
        <w:r w:rsidR="006051E3" w:rsidDel="0041330A">
          <w:rPr>
            <w:rFonts w:cs="Times New Roman"/>
          </w:rPr>
          <w:delText>.</w:delText>
        </w:r>
        <w:r w:rsidR="0084533B" w:rsidDel="0041330A">
          <w:rPr>
            <w:rFonts w:cs="Times New Roman"/>
          </w:rPr>
          <w:delText xml:space="preserve">  </w:delText>
        </w:r>
        <w:r w:rsidR="0089018E" w:rsidDel="0041330A">
          <w:rPr>
            <w:rFonts w:cs="Times New Roman"/>
          </w:rPr>
          <w:delText>[</w:delText>
        </w:r>
        <w:r w:rsidR="00642B33" w:rsidDel="0041330A">
          <w:rPr>
            <w:rFonts w:cs="Times New Roman"/>
          </w:rPr>
          <w:delText>Discuss</w:delText>
        </w:r>
        <w:r w:rsidR="0089018E" w:rsidDel="0041330A">
          <w:rPr>
            <w:rFonts w:cs="Times New Roman"/>
          </w:rPr>
          <w:delText xml:space="preserve"> support for interaction foundation species hypothesis here? Or below?]</w:delText>
        </w:r>
      </w:del>
    </w:p>
    <w:p w:rsidR="00B50506" w:rsidRPr="00CA6AF5" w:rsidRDefault="00B50506" w:rsidP="00AD387C">
      <w:pPr>
        <w:spacing w:line="480" w:lineRule="auto"/>
      </w:pPr>
    </w:p>
    <w:p w:rsidR="00131461" w:rsidRPr="00407C08" w:rsidRDefault="00026104" w:rsidP="00025BBA">
      <w:pPr>
        <w:spacing w:line="480" w:lineRule="auto"/>
        <w:rPr>
          <w:i/>
        </w:rPr>
      </w:pPr>
      <w:r w:rsidRPr="00CA6AF5">
        <w:rPr>
          <w:i/>
        </w:rPr>
        <w:t>Tested</w:t>
      </w:r>
      <w:r w:rsidR="00B104C0" w:rsidRPr="00CA6AF5">
        <w:rPr>
          <w:i/>
        </w:rPr>
        <w:t xml:space="preserve"> mechanisms</w:t>
      </w:r>
      <w:r w:rsidR="00FB26B4" w:rsidRPr="00CA6AF5">
        <w:rPr>
          <w:i/>
        </w:rPr>
        <w:t xml:space="preserve"> for correlated communities</w:t>
      </w:r>
      <w:r w:rsidR="00176ACE" w:rsidRPr="00CA6AF5">
        <w:t xml:space="preserve"> </w:t>
      </w:r>
    </w:p>
    <w:p w:rsidR="0089018E" w:rsidRDefault="00131461" w:rsidP="00025BBA">
      <w:pPr>
        <w:spacing w:line="480" w:lineRule="auto"/>
      </w:pPr>
      <w:r w:rsidRPr="00EA43EC">
        <w:tab/>
      </w:r>
      <w:r w:rsidR="00407C08" w:rsidRPr="00EA43EC">
        <w:t>In support of</w:t>
      </w:r>
      <w:r w:rsidR="00773C38">
        <w:t xml:space="preserve"> the</w:t>
      </w:r>
      <w:r w:rsidR="00407C08" w:rsidRPr="00EA43EC">
        <w:t xml:space="preserve"> </w:t>
      </w:r>
      <w:r w:rsidR="00773C38" w:rsidRPr="00EA43EC">
        <w:rPr>
          <w:i/>
        </w:rPr>
        <w:t>resource similarity hypothesis</w:t>
      </w:r>
      <w:r w:rsidR="00407C08" w:rsidRPr="00EA43EC">
        <w:t xml:space="preserve">, </w:t>
      </w:r>
      <w:r w:rsidR="0059565A" w:rsidRPr="00EA43EC">
        <w:t>we found</w:t>
      </w:r>
      <w:r w:rsidR="00407C08" w:rsidRPr="00EA43EC">
        <w:t xml:space="preserve"> that the strongest predictor of genetic correlation</w:t>
      </w:r>
      <w:r w:rsidR="00EA43EC">
        <w:t>s</w:t>
      </w:r>
      <w:r w:rsidR="00407C08" w:rsidRPr="00EA43EC">
        <w:t xml:space="preserve"> between community phenotypes was </w:t>
      </w:r>
      <w:r w:rsidR="00EA43EC">
        <w:t>a shared resource</w:t>
      </w:r>
      <w:r w:rsidR="00407C08" w:rsidRPr="00EA43EC">
        <w:t xml:space="preserve">; communities </w:t>
      </w:r>
      <w:r w:rsidR="00184B2F" w:rsidRPr="00EA43EC">
        <w:t>utilizing</w:t>
      </w:r>
      <w:r w:rsidR="00407C08" w:rsidRPr="00EA43EC">
        <w:t xml:space="preserve"> the same or nearby plant resource on a tree </w:t>
      </w:r>
      <w:r w:rsidR="00184B2F" w:rsidRPr="00EA43EC">
        <w:t>were</w:t>
      </w:r>
      <w:r w:rsidR="00407C08" w:rsidRPr="00EA43EC">
        <w:t xml:space="preserve"> more strongly correlated than communities </w:t>
      </w:r>
      <w:r w:rsidR="00184B2F" w:rsidRPr="00EA43EC">
        <w:t>utilizing</w:t>
      </w:r>
      <w:r w:rsidR="00407C08" w:rsidRPr="00EA43EC">
        <w:t xml:space="preserve"> different </w:t>
      </w:r>
      <w:r w:rsidR="00184B2F" w:rsidRPr="00EA43EC">
        <w:t>resources</w:t>
      </w:r>
      <w:r w:rsidR="00EA43EC">
        <w:t xml:space="preserve"> on a tree.</w:t>
      </w:r>
      <w:r w:rsidR="00407C08" w:rsidRPr="00EA43EC">
        <w:t xml:space="preserve"> </w:t>
      </w:r>
      <w:r w:rsidR="00EA43EC">
        <w:t>This mechanism could explain</w:t>
      </w:r>
      <w:r w:rsidR="00184B2F" w:rsidRPr="00EA43EC">
        <w:t xml:space="preserve"> </w:t>
      </w:r>
      <w:r w:rsidR="00EA43EC">
        <w:t>the observed linkages</w:t>
      </w:r>
      <w:r w:rsidR="00184B2F" w:rsidRPr="00EA43EC">
        <w:t xml:space="preserve"> between </w:t>
      </w:r>
      <w:r w:rsidR="00EA43EC">
        <w:t xml:space="preserve">canopy </w:t>
      </w:r>
      <w:r w:rsidR="00184B2F" w:rsidRPr="00EA43EC">
        <w:t>pathogens</w:t>
      </w:r>
      <w:r w:rsidR="00EA43EC">
        <w:t xml:space="preserve"> [these are </w:t>
      </w:r>
      <w:proofErr w:type="spellStart"/>
      <w:r w:rsidR="00EA43EC">
        <w:t>necrotrophs</w:t>
      </w:r>
      <w:proofErr w:type="spellEnd"/>
      <w:r w:rsidR="00EA43EC">
        <w:t>]</w:t>
      </w:r>
      <w:r w:rsidR="00184B2F" w:rsidRPr="00EA43EC">
        <w:t xml:space="preserve">, </w:t>
      </w:r>
      <w:proofErr w:type="spellStart"/>
      <w:r w:rsidR="00184B2F" w:rsidRPr="00EA43EC">
        <w:t>endophytic</w:t>
      </w:r>
      <w:proofErr w:type="spellEnd"/>
      <w:r w:rsidR="00184B2F" w:rsidRPr="00EA43EC">
        <w:t xml:space="preserve"> fungi </w:t>
      </w:r>
      <w:r w:rsidR="00EA43EC">
        <w:t xml:space="preserve">[these are </w:t>
      </w:r>
      <w:proofErr w:type="spellStart"/>
      <w:r w:rsidR="00EA43EC">
        <w:t>biotrophs</w:t>
      </w:r>
      <w:proofErr w:type="spellEnd"/>
      <w:r w:rsidR="00EA43EC">
        <w:t xml:space="preserve">] </w:t>
      </w:r>
      <w:r w:rsidR="00184B2F" w:rsidRPr="00EA43EC">
        <w:t xml:space="preserve">and arthropods </w:t>
      </w:r>
      <w:r w:rsidR="00EA43EC">
        <w:t>[insect herbivores] that share a food source</w:t>
      </w:r>
      <w:r w:rsidR="00184B2F" w:rsidRPr="00EA43EC">
        <w:t xml:space="preserve">, </w:t>
      </w:r>
      <w:commentRangeStart w:id="99"/>
      <w:r w:rsidR="00184B2F" w:rsidRPr="00EA43EC">
        <w:t>the tree’s carbon</w:t>
      </w:r>
      <w:commentRangeEnd w:id="99"/>
      <w:r w:rsidR="0059565A" w:rsidRPr="00EA43EC">
        <w:rPr>
          <w:rStyle w:val="CommentReference"/>
          <w:vanish/>
        </w:rPr>
        <w:commentReference w:id="99"/>
      </w:r>
      <w:r w:rsidR="00184B2F" w:rsidRPr="00EA43EC">
        <w:t xml:space="preserve">. </w:t>
      </w:r>
      <w:r w:rsidR="00407C08" w:rsidRPr="00EA43EC">
        <w:t>We also found</w:t>
      </w:r>
      <w:r w:rsidR="0053339C" w:rsidRPr="00EA43EC">
        <w:t xml:space="preserve"> correlation between some </w:t>
      </w:r>
      <w:proofErr w:type="spellStart"/>
      <w:r w:rsidR="00EA43EC">
        <w:t>phyll</w:t>
      </w:r>
      <w:r w:rsidR="00BC0747" w:rsidRPr="00EA43EC">
        <w:t>osphere</w:t>
      </w:r>
      <w:proofErr w:type="spellEnd"/>
      <w:r w:rsidR="00BC0747" w:rsidRPr="00EA43EC">
        <w:t xml:space="preserve"> communities and</w:t>
      </w:r>
      <w:r w:rsidR="0053339C" w:rsidRPr="00EA43EC">
        <w:t xml:space="preserve"> </w:t>
      </w:r>
      <w:proofErr w:type="spellStart"/>
      <w:r w:rsidR="0053339C" w:rsidRPr="00EA43EC">
        <w:t>ectomycorrhizal</w:t>
      </w:r>
      <w:proofErr w:type="spellEnd"/>
      <w:r w:rsidR="0053339C" w:rsidRPr="00EA43EC">
        <w:t xml:space="preserve"> </w:t>
      </w:r>
      <w:r w:rsidR="00BC0747" w:rsidRPr="00EA43EC">
        <w:t>fungi</w:t>
      </w:r>
      <w:r w:rsidR="0053339C" w:rsidRPr="00EA43EC">
        <w:t xml:space="preserve">, </w:t>
      </w:r>
      <w:r w:rsidR="00BC0747" w:rsidRPr="00EA43EC">
        <w:t>a root-associated</w:t>
      </w:r>
      <w:r w:rsidR="003C678F" w:rsidRPr="00EA43EC">
        <w:t xml:space="preserve"> community that also obtains it</w:t>
      </w:r>
      <w:r w:rsidR="00BC0747" w:rsidRPr="00EA43EC">
        <w:t>s energy from the tree</w:t>
      </w:r>
      <w:r w:rsidR="0053339C" w:rsidRPr="00EA43EC">
        <w:t xml:space="preserve">. </w:t>
      </w:r>
      <w:r w:rsidR="00AE772A">
        <w:t>E</w:t>
      </w:r>
      <w:r w:rsidR="00AE772A" w:rsidRPr="00EA43EC">
        <w:t>ven across different regions of a plant</w:t>
      </w:r>
      <w:r w:rsidR="00AE772A">
        <w:t>, t</w:t>
      </w:r>
      <w:r w:rsidR="00EA43EC">
        <w:t xml:space="preserve">hese communities could be connected </w:t>
      </w:r>
      <w:r w:rsidR="00AE772A">
        <w:t xml:space="preserve">either </w:t>
      </w:r>
      <w:r w:rsidR="00EA43EC">
        <w:t xml:space="preserve">directly by their responses to variation </w:t>
      </w:r>
      <w:r w:rsidR="00AE772A">
        <w:t>the</w:t>
      </w:r>
      <w:r w:rsidR="00EA43EC">
        <w:t xml:space="preserve"> shared resource, or </w:t>
      </w:r>
      <w:r w:rsidR="0053339C" w:rsidRPr="00EA43EC">
        <w:t>indirectly</w:t>
      </w:r>
      <w:r w:rsidR="00AF656F" w:rsidRPr="00EA43EC">
        <w:t xml:space="preserve"> through modulation </w:t>
      </w:r>
      <w:r w:rsidR="000D289F" w:rsidRPr="00EA43EC">
        <w:t>of</w:t>
      </w:r>
      <w:r w:rsidR="0059565A" w:rsidRPr="00EA43EC">
        <w:t xml:space="preserve"> the plant</w:t>
      </w:r>
      <w:r w:rsidR="000D289F" w:rsidRPr="00EA43EC">
        <w:t xml:space="preserve"> </w:t>
      </w:r>
      <w:r w:rsidR="0059565A" w:rsidRPr="00EA43EC">
        <w:t>resource</w:t>
      </w:r>
      <w:r w:rsidR="00C402A9" w:rsidRPr="00EA43EC">
        <w:t xml:space="preserve">. </w:t>
      </w:r>
      <w:r w:rsidR="00C402A9" w:rsidRPr="00EA43EC">
        <w:rPr>
          <w:bCs/>
        </w:rPr>
        <w:t xml:space="preserve">For example, </w:t>
      </w:r>
      <w:proofErr w:type="spellStart"/>
      <w:r w:rsidR="00C402A9" w:rsidRPr="00EA43EC">
        <w:rPr>
          <w:bCs/>
        </w:rPr>
        <w:t>mycorrhizal</w:t>
      </w:r>
      <w:proofErr w:type="spellEnd"/>
      <w:r w:rsidR="00C402A9" w:rsidRPr="00EA43EC">
        <w:rPr>
          <w:bCs/>
        </w:rPr>
        <w:t xml:space="preserve"> abundance can alter plant defenses, which influence herbivore performance (</w:t>
      </w:r>
      <w:proofErr w:type="spellStart"/>
      <w:r w:rsidR="00C402A9" w:rsidRPr="00EA43EC">
        <w:rPr>
          <w:bCs/>
        </w:rPr>
        <w:t>Vannette</w:t>
      </w:r>
      <w:proofErr w:type="spellEnd"/>
      <w:r w:rsidR="00C402A9" w:rsidRPr="00EA43EC">
        <w:rPr>
          <w:bCs/>
        </w:rPr>
        <w:t xml:space="preserve"> and Hunter J Ecol 2013); and</w:t>
      </w:r>
      <w:r w:rsidR="003D118D" w:rsidRPr="00EA43EC">
        <w:t xml:space="preserve"> leaf feeding herbivores </w:t>
      </w:r>
      <w:r w:rsidR="00C402A9" w:rsidRPr="00EA43EC">
        <w:t>can affect both</w:t>
      </w:r>
      <w:r w:rsidR="003D118D" w:rsidRPr="00EA43EC">
        <w:t xml:space="preserve"> root feeding herbivores </w:t>
      </w:r>
      <w:r w:rsidR="00C402A9" w:rsidRPr="00EA43EC">
        <w:t>(</w:t>
      </w:r>
      <w:r w:rsidR="003D118D" w:rsidRPr="00EA43EC">
        <w:t xml:space="preserve">Moran and </w:t>
      </w:r>
      <w:proofErr w:type="spellStart"/>
      <w:r w:rsidR="003D118D" w:rsidRPr="00EA43EC">
        <w:t>Whitham</w:t>
      </w:r>
      <w:proofErr w:type="spellEnd"/>
      <w:r w:rsidR="003D118D" w:rsidRPr="00EA43EC">
        <w:t xml:space="preserve"> </w:t>
      </w:r>
      <w:proofErr w:type="gramStart"/>
      <w:r w:rsidR="003D118D" w:rsidRPr="00EA43EC">
        <w:t>1990</w:t>
      </w:r>
      <w:r w:rsidR="00C402A9" w:rsidRPr="00EA43EC">
        <w:t>)and</w:t>
      </w:r>
      <w:proofErr w:type="gramEnd"/>
      <w:r w:rsidR="0060096E" w:rsidRPr="00EA43EC">
        <w:t xml:space="preserve"> </w:t>
      </w:r>
      <w:proofErr w:type="spellStart"/>
      <w:r w:rsidR="0060096E" w:rsidRPr="00EA43EC">
        <w:t>mycorrhizae</w:t>
      </w:r>
      <w:proofErr w:type="spellEnd"/>
      <w:r w:rsidR="0060096E" w:rsidRPr="00EA43EC">
        <w:t xml:space="preserve"> </w:t>
      </w:r>
      <w:r w:rsidR="00C402A9" w:rsidRPr="00EA43EC">
        <w:t>(</w:t>
      </w:r>
      <w:proofErr w:type="spellStart"/>
      <w:r w:rsidR="0060096E" w:rsidRPr="00EA43EC">
        <w:t>Gehring</w:t>
      </w:r>
      <w:proofErr w:type="spellEnd"/>
      <w:r w:rsidR="0060096E" w:rsidRPr="00EA43EC">
        <w:t xml:space="preserve"> et al. 1997, </w:t>
      </w:r>
      <w:r w:rsidR="003D118D" w:rsidRPr="00EA43EC">
        <w:t xml:space="preserve"> </w:t>
      </w:r>
      <w:r w:rsidR="0053339C" w:rsidRPr="00EA43EC">
        <w:t xml:space="preserve">Arnold et al. 2003, </w:t>
      </w:r>
      <w:proofErr w:type="spellStart"/>
      <w:r w:rsidR="0053339C" w:rsidRPr="00EA43EC">
        <w:t>Lamit</w:t>
      </w:r>
      <w:proofErr w:type="spellEnd"/>
      <w:r w:rsidR="0053339C" w:rsidRPr="00EA43EC">
        <w:t xml:space="preserve"> and </w:t>
      </w:r>
      <w:proofErr w:type="spellStart"/>
      <w:r w:rsidR="00C402A9" w:rsidRPr="00EA43EC">
        <w:t>Gehring</w:t>
      </w:r>
      <w:proofErr w:type="spellEnd"/>
      <w:r w:rsidR="00C402A9" w:rsidRPr="00EA43EC">
        <w:t xml:space="preserve"> 2011</w:t>
      </w:r>
      <w:r w:rsidR="00A502B1" w:rsidRPr="00EA43EC">
        <w:t>).</w:t>
      </w:r>
      <w:r w:rsidR="0059565A" w:rsidRPr="00EA43EC">
        <w:t xml:space="preserve"> </w:t>
      </w:r>
      <w:r w:rsidR="00EA43EC">
        <w:t>Determining whether communities</w:t>
      </w:r>
      <w:r w:rsidR="0089018E">
        <w:t xml:space="preserve"> are correlated as a result of direct plant genetic effects (i.e., similar responses to genetic variation in a plant resource) or indirect plant genetic effects (i.e., one community modulating another) represents a major research goal moving forward. </w:t>
      </w:r>
    </w:p>
    <w:p w:rsidR="0089018E" w:rsidRPr="0089018E" w:rsidRDefault="0089018E" w:rsidP="00025BBA">
      <w:pPr>
        <w:spacing w:line="480" w:lineRule="auto"/>
      </w:pPr>
      <w:commentRangeStart w:id="100"/>
      <w:r>
        <w:tab/>
        <w:t>While</w:t>
      </w:r>
      <w:r w:rsidR="0059565A" w:rsidRPr="00EA43EC">
        <w:t xml:space="preserve"> the </w:t>
      </w:r>
      <w:r w:rsidR="0059565A" w:rsidRPr="00EA43EC">
        <w:rPr>
          <w:i/>
        </w:rPr>
        <w:t>taxonomic similarity hypothesis</w:t>
      </w:r>
      <w:r w:rsidR="0059565A" w:rsidRPr="00EA43EC">
        <w:t xml:space="preserve"> did not receive strong support </w:t>
      </w:r>
      <w:r>
        <w:t>in</w:t>
      </w:r>
      <w:r w:rsidR="0059565A" w:rsidRPr="00EA43EC">
        <w:t xml:space="preserve"> our analyses, future tests of this hypothesis </w:t>
      </w:r>
      <w:r>
        <w:t xml:space="preserve">incorporating more detailed </w:t>
      </w:r>
      <w:r w:rsidR="0059565A" w:rsidRPr="00EA43EC">
        <w:t xml:space="preserve">information on the </w:t>
      </w:r>
      <w:proofErr w:type="spellStart"/>
      <w:r w:rsidR="0059565A" w:rsidRPr="00EA43EC">
        <w:t>phylogenetic</w:t>
      </w:r>
      <w:proofErr w:type="spellEnd"/>
      <w:r w:rsidR="0059565A" w:rsidRPr="00EA43EC">
        <w:t xml:space="preserve"> relationships among community members </w:t>
      </w:r>
      <w:r>
        <w:t xml:space="preserve">will be poised </w:t>
      </w:r>
      <w:proofErr w:type="gramStart"/>
      <w:r>
        <w:t>to ….</w:t>
      </w:r>
      <w:commentRangeEnd w:id="100"/>
      <w:proofErr w:type="gramEnd"/>
      <w:r>
        <w:rPr>
          <w:rStyle w:val="CommentReference"/>
          <w:vanish/>
        </w:rPr>
        <w:commentReference w:id="100"/>
      </w:r>
    </w:p>
    <w:p w:rsidR="003E3961" w:rsidRPr="00026104" w:rsidRDefault="003E3961" w:rsidP="00025BBA">
      <w:pPr>
        <w:spacing w:line="480" w:lineRule="auto"/>
        <w:rPr>
          <w:i/>
        </w:rPr>
      </w:pPr>
    </w:p>
    <w:p w:rsidR="00B413FB" w:rsidRDefault="00B1665E" w:rsidP="00B1665E">
      <w:pPr>
        <w:spacing w:line="480" w:lineRule="auto"/>
      </w:pPr>
      <w:commentRangeStart w:id="101"/>
      <w:r>
        <w:rPr>
          <w:i/>
        </w:rPr>
        <w:t>Evolutionary</w:t>
      </w:r>
      <w:commentRangeEnd w:id="101"/>
      <w:r w:rsidR="00C630C7">
        <w:rPr>
          <w:rStyle w:val="CommentReference"/>
          <w:vanish/>
        </w:rPr>
        <w:commentReference w:id="101"/>
      </w:r>
      <w:r>
        <w:rPr>
          <w:i/>
        </w:rPr>
        <w:t xml:space="preserve"> </w:t>
      </w:r>
      <w:commentRangeStart w:id="102"/>
      <w:r w:rsidR="00502AE2">
        <w:rPr>
          <w:i/>
        </w:rPr>
        <w:t>in</w:t>
      </w:r>
      <w:commentRangeEnd w:id="102"/>
      <w:r w:rsidR="00C2700F">
        <w:rPr>
          <w:rStyle w:val="CommentReference"/>
          <w:vanish/>
        </w:rPr>
        <w:commentReference w:id="102"/>
      </w:r>
      <w:r w:rsidR="00502AE2">
        <w:rPr>
          <w:i/>
        </w:rPr>
        <w:t xml:space="preserve"> a community </w:t>
      </w:r>
      <w:commentRangeStart w:id="103"/>
      <w:r w:rsidR="00502AE2">
        <w:rPr>
          <w:i/>
        </w:rPr>
        <w:t>context</w:t>
      </w:r>
      <w:commentRangeEnd w:id="103"/>
      <w:r w:rsidR="00502AE2">
        <w:rPr>
          <w:rStyle w:val="CommentReference"/>
        </w:rPr>
        <w:commentReference w:id="103"/>
      </w:r>
    </w:p>
    <w:p w:rsidR="00091E26" w:rsidRDefault="00B413FB" w:rsidP="00C74EF1">
      <w:pPr>
        <w:spacing w:line="480" w:lineRule="auto"/>
      </w:pPr>
      <w:r>
        <w:tab/>
      </w:r>
      <w:r w:rsidR="00D3598C">
        <w:t>Correlated c</w:t>
      </w:r>
      <w:r w:rsidR="002F418A">
        <w:t xml:space="preserve">ommunities linked </w:t>
      </w:r>
      <w:r w:rsidR="00350A63">
        <w:t>by</w:t>
      </w:r>
      <w:r w:rsidR="007C0499" w:rsidRPr="002D0C9E">
        <w:t xml:space="preserve"> </w:t>
      </w:r>
      <w:r w:rsidR="00F0798A">
        <w:t>plant genetics suggest the</w:t>
      </w:r>
      <w:r w:rsidR="00D3598C">
        <w:t xml:space="preserve"> potential for evolutionary consequences</w:t>
      </w:r>
      <w:r w:rsidR="007C0499">
        <w:t xml:space="preserve">. </w:t>
      </w:r>
      <w:r w:rsidR="00F0798A">
        <w:t>In particular</w:t>
      </w:r>
      <w:r w:rsidR="00D3598C">
        <w:t>, our results raise the possibility that p</w:t>
      </w:r>
      <w:r w:rsidR="000A4B85">
        <w:t>lant genotype</w:t>
      </w:r>
      <w:r w:rsidR="00E40B14">
        <w:t>s</w:t>
      </w:r>
      <w:r w:rsidR="000A4B85">
        <w:t xml:space="preserve"> </w:t>
      </w:r>
      <w:r w:rsidR="005A7920">
        <w:t>can act</w:t>
      </w:r>
      <w:r w:rsidR="000A4B85">
        <w:t xml:space="preserve"> as a</w:t>
      </w:r>
      <w:r w:rsidR="00E40B14">
        <w:t xml:space="preserve"> </w:t>
      </w:r>
      <w:r w:rsidR="000A4B85">
        <w:t>selective environment</w:t>
      </w:r>
      <w:r w:rsidR="00A23F3F">
        <w:t>s</w:t>
      </w:r>
      <w:r w:rsidR="000A4B85">
        <w:t xml:space="preserve"> </w:t>
      </w:r>
      <w:r w:rsidR="00D3598C">
        <w:t xml:space="preserve">on </w:t>
      </w:r>
      <w:r w:rsidR="00C74EF1">
        <w:t>associated communit</w:t>
      </w:r>
      <w:r w:rsidR="00A23F3F">
        <w:t>ies</w:t>
      </w:r>
      <w:r w:rsidR="00C74EF1">
        <w:t xml:space="preserve"> through the direct effect of</w:t>
      </w:r>
      <w:r w:rsidR="00277765">
        <w:t xml:space="preserve"> genetically based</w:t>
      </w:r>
      <w:r w:rsidR="00C74EF1">
        <w:t xml:space="preserve"> plant traits, or through augmentation of </w:t>
      </w:r>
      <w:proofErr w:type="spellStart"/>
      <w:r w:rsidR="004B2206">
        <w:t>intraspecific</w:t>
      </w:r>
      <w:proofErr w:type="spellEnd"/>
      <w:r w:rsidR="00C74EF1">
        <w:t xml:space="preserve"> interactions</w:t>
      </w:r>
      <w:r w:rsidR="004B2206">
        <w:t xml:space="preserve"> within an associated community</w:t>
      </w:r>
      <w:r w:rsidR="00C74EF1">
        <w:t xml:space="preserve">, both of which can have fitness </w:t>
      </w:r>
      <w:r w:rsidR="00A23F3F">
        <w:t xml:space="preserve">consequences for </w:t>
      </w:r>
      <w:r w:rsidR="004B2206">
        <w:t>community members</w:t>
      </w:r>
      <w:r w:rsidR="00C74EF1">
        <w:t xml:space="preserve"> (Shuster et al. 2006, Smith et al. 2010, </w:t>
      </w:r>
      <w:r w:rsidR="00F344AE">
        <w:t>XX</w:t>
      </w:r>
      <w:r w:rsidR="0054558D">
        <w:t xml:space="preserve">XXX). </w:t>
      </w:r>
      <w:r w:rsidR="00D3598C">
        <w:t>O</w:t>
      </w:r>
      <w:r w:rsidR="00FC79D3">
        <w:t>ne community</w:t>
      </w:r>
      <w:r w:rsidR="0054558D">
        <w:t xml:space="preserve"> may modulate the </w:t>
      </w:r>
      <w:r w:rsidR="00FC79D3">
        <w:t xml:space="preserve">selective </w:t>
      </w:r>
      <w:r w:rsidR="0054558D">
        <w:t>effect of plant genotype on different communit</w:t>
      </w:r>
      <w:r w:rsidR="00E40B14">
        <w:t>ies</w:t>
      </w:r>
      <w:r w:rsidR="00091E26">
        <w:t xml:space="preserve">, </w:t>
      </w:r>
      <w:r w:rsidR="008D305A">
        <w:t>either through</w:t>
      </w:r>
      <w:r w:rsidR="00091E26">
        <w:t xml:space="preserve"> genotype-specific direct interactions or indirect interactions </w:t>
      </w:r>
      <w:r w:rsidR="008D305A">
        <w:t>through</w:t>
      </w:r>
      <w:r w:rsidR="00091E26">
        <w:t xml:space="preserve"> plant-trait modulation. </w:t>
      </w:r>
      <w:r w:rsidR="00D3598C">
        <w:t>For example xxx</w:t>
      </w:r>
    </w:p>
    <w:p w:rsidR="007C0C47" w:rsidRDefault="008D305A" w:rsidP="00C74EF1">
      <w:pPr>
        <w:spacing w:line="480" w:lineRule="auto"/>
      </w:pPr>
      <w:r>
        <w:tab/>
      </w:r>
      <w:r w:rsidR="003F3781">
        <w:t xml:space="preserve">Because plant genetics </w:t>
      </w:r>
      <w:r w:rsidR="00504EB3" w:rsidRPr="00504EB3">
        <w:rPr>
          <w:highlight w:val="red"/>
          <w:rPrChange w:id="104" w:author="Louis J. Lamit" w:date="2014-07-12T15:36:00Z">
            <w:rPr/>
          </w:rPrChange>
        </w:rPr>
        <w:t>modulates correlations</w:t>
      </w:r>
      <w:r w:rsidR="003F3781">
        <w:t xml:space="preserve"> among different communities, s</w:t>
      </w:r>
      <w:r>
        <w:t xml:space="preserve">election acting on a plant </w:t>
      </w:r>
      <w:r w:rsidR="003F3781">
        <w:t xml:space="preserve">not only </w:t>
      </w:r>
      <w:r w:rsidR="001E2C31">
        <w:t>has extended</w:t>
      </w:r>
      <w:r>
        <w:t xml:space="preserve"> consequen</w:t>
      </w:r>
      <w:r w:rsidR="00624A2F">
        <w:t>ces for its associated communities</w:t>
      </w:r>
      <w:r>
        <w:t xml:space="preserve"> (e.g.,</w:t>
      </w:r>
      <w:r w:rsidR="00550A6E">
        <w:t xml:space="preserve"> Johnson </w:t>
      </w:r>
      <w:r w:rsidR="00550A6E" w:rsidRPr="004F3B98">
        <w:rPr>
          <w:i/>
        </w:rPr>
        <w:t>et al</w:t>
      </w:r>
      <w:r w:rsidR="00550A6E">
        <w:t>. 2009?</w:t>
      </w:r>
      <w:r>
        <w:t>)</w:t>
      </w:r>
      <w:r w:rsidR="003F3781">
        <w:t>, it has the potential for cascading effects from one community to another,</w:t>
      </w:r>
      <w:r w:rsidR="00662D46">
        <w:t xml:space="preserve"> though direct and indirect community interactions, as well as for feedbacks among communities</w:t>
      </w:r>
      <w:r>
        <w:t>.</w:t>
      </w:r>
      <w:r w:rsidR="00624A2F">
        <w:t xml:space="preserve"> </w:t>
      </w:r>
      <w:r w:rsidR="007C0C47">
        <w:t>Directional selection</w:t>
      </w:r>
      <w:r w:rsidR="00624A2F">
        <w:t xml:space="preserve"> from outside forces, such as climate-change induced drought (</w:t>
      </w:r>
      <w:r w:rsidR="004F3B98">
        <w:t>citations</w:t>
      </w:r>
      <w:r w:rsidR="00624A2F">
        <w:t xml:space="preserve">), should lead to the community phenotypes of </w:t>
      </w:r>
      <w:r w:rsidR="007C0C47">
        <w:t>some</w:t>
      </w:r>
      <w:r w:rsidR="00624A2F">
        <w:t xml:space="preserve"> </w:t>
      </w:r>
      <w:r w:rsidR="004F3B98">
        <w:t xml:space="preserve">plant </w:t>
      </w:r>
      <w:r w:rsidR="00624A2F">
        <w:t>geno</w:t>
      </w:r>
      <w:r w:rsidR="007C0C47">
        <w:t>types being favored over those of less fit genotypes.</w:t>
      </w:r>
      <w:r w:rsidR="000D0DD9">
        <w:t xml:space="preserve"> For example, </w:t>
      </w:r>
      <w:r w:rsidR="004F3B98">
        <w:t xml:space="preserve">record drought </w:t>
      </w:r>
      <w:r w:rsidR="005750F1">
        <w:t xml:space="preserve">resulted in </w:t>
      </w:r>
      <w:r w:rsidR="002D5D87">
        <w:t xml:space="preserve">differential mortality among genotypes in </w:t>
      </w:r>
      <w:proofErr w:type="spellStart"/>
      <w:r w:rsidR="002D5D87">
        <w:t>pinyon</w:t>
      </w:r>
      <w:proofErr w:type="spellEnd"/>
      <w:r w:rsidR="002D5D87">
        <w:t xml:space="preserve"> pine, </w:t>
      </w:r>
      <w:proofErr w:type="spellStart"/>
      <w:r w:rsidR="00576DC6" w:rsidRPr="00576DC6">
        <w:rPr>
          <w:i/>
        </w:rPr>
        <w:t>Pinus</w:t>
      </w:r>
      <w:proofErr w:type="spellEnd"/>
      <w:r w:rsidR="00576DC6" w:rsidRPr="00576DC6">
        <w:rPr>
          <w:i/>
        </w:rPr>
        <w:t xml:space="preserve"> </w:t>
      </w:r>
      <w:proofErr w:type="spellStart"/>
      <w:r w:rsidR="00576DC6" w:rsidRPr="00576DC6">
        <w:rPr>
          <w:i/>
        </w:rPr>
        <w:t>edulis</w:t>
      </w:r>
      <w:proofErr w:type="spellEnd"/>
      <w:r w:rsidR="002D5D87">
        <w:rPr>
          <w:i/>
        </w:rPr>
        <w:t xml:space="preserve"> </w:t>
      </w:r>
      <w:r w:rsidR="0040161D">
        <w:t>(</w:t>
      </w:r>
      <w:proofErr w:type="spellStart"/>
      <w:r w:rsidR="0040161D">
        <w:t>Sthultz</w:t>
      </w:r>
      <w:proofErr w:type="spellEnd"/>
      <w:r w:rsidR="0040161D">
        <w:t xml:space="preserve"> et al. 2009</w:t>
      </w:r>
      <w:r w:rsidR="002D5D87">
        <w:t>).  Drought tolerant and intolerant</w:t>
      </w:r>
      <w:r w:rsidR="00EF76B6">
        <w:t xml:space="preserve"> plants</w:t>
      </w:r>
      <w:r w:rsidR="002D5D87">
        <w:t xml:space="preserve"> </w:t>
      </w:r>
      <w:r w:rsidR="0040161D">
        <w:t xml:space="preserve">varied in their associations with both shrub neighbors and communities of </w:t>
      </w:r>
      <w:proofErr w:type="spellStart"/>
      <w:r w:rsidR="0040161D">
        <w:t>ectomycorrhizal</w:t>
      </w:r>
      <w:proofErr w:type="spellEnd"/>
      <w:r w:rsidR="0040161D">
        <w:t xml:space="preserve"> fungi that likely contributed to performance differences (</w:t>
      </w:r>
      <w:proofErr w:type="spellStart"/>
      <w:r w:rsidR="0040161D">
        <w:t>Gehring</w:t>
      </w:r>
      <w:proofErr w:type="spellEnd"/>
      <w:r w:rsidR="0040161D">
        <w:t xml:space="preserve"> et al. 2014)</w:t>
      </w:r>
      <w:r w:rsidR="00F0798A">
        <w:t>.</w:t>
      </w:r>
      <w:r w:rsidR="000D0DD9">
        <w:t xml:space="preserve"> However</w:t>
      </w:r>
      <w:r w:rsidR="009F5FF6">
        <w:t xml:space="preserve">, </w:t>
      </w:r>
      <w:proofErr w:type="gramStart"/>
      <w:r w:rsidR="009F5FF6">
        <w:t>feedbacks and selection may also be imposed by the associated community</w:t>
      </w:r>
      <w:r w:rsidR="003959EF">
        <w:t xml:space="preserve"> comprising the community phenotype</w:t>
      </w:r>
      <w:proofErr w:type="gramEnd"/>
      <w:r w:rsidR="009F5FF6">
        <w:t>…</w:t>
      </w:r>
      <w:r w:rsidR="003F1D18">
        <w:t xml:space="preserve"> </w:t>
      </w:r>
      <w:r w:rsidR="001F3800">
        <w:t xml:space="preserve">The community phenotypes of some genotypes may provide fitness benefits relative to the community phenotypes of other plant </w:t>
      </w:r>
      <w:r w:rsidR="00141838">
        <w:t>genotypes. In our case, leaf pathogens and leaf modifying arthropods may impose selection pressures on the trees, the strength of which depends on the composition of the community.</w:t>
      </w:r>
      <w:r w:rsidR="00771381">
        <w:t xml:space="preserve"> </w:t>
      </w:r>
      <w:commentRangeStart w:id="105"/>
      <w:r w:rsidR="00771381">
        <w:t>Of</w:t>
      </w:r>
      <w:commentRangeEnd w:id="105"/>
      <w:r w:rsidR="00662D46">
        <w:rPr>
          <w:rStyle w:val="CommentReference"/>
        </w:rPr>
        <w:commentReference w:id="105"/>
      </w:r>
      <w:r w:rsidR="00771381">
        <w:t xml:space="preserve"> key importance in these scenarios is that one community will be simultaneously influenced by factors affecting a genetically correlated community, or by the direct fitness consequences of a correlated community.</w:t>
      </w:r>
    </w:p>
    <w:p w:rsidR="000954DB" w:rsidRDefault="000954DB" w:rsidP="000954DB">
      <w:pPr>
        <w:tabs>
          <w:tab w:val="left" w:pos="1620"/>
        </w:tabs>
        <w:spacing w:line="480" w:lineRule="auto"/>
        <w:rPr>
          <w:ins w:id="106" w:author="Thomas Whitham" w:date="2014-07-07T11:29:00Z"/>
          <w:rFonts w:cs="Times New Roman"/>
        </w:rPr>
      </w:pPr>
      <w:r>
        <w:rPr>
          <w:rFonts w:cs="Times New Roman"/>
        </w:rPr>
        <w:t xml:space="preserve">Evolution in a community </w:t>
      </w:r>
      <w:commentRangeStart w:id="107"/>
      <w:r>
        <w:rPr>
          <w:rFonts w:cs="Times New Roman"/>
        </w:rPr>
        <w:t>context</w:t>
      </w:r>
      <w:commentRangeEnd w:id="107"/>
      <w:r>
        <w:rPr>
          <w:rStyle w:val="CommentReference"/>
          <w:vanish/>
        </w:rPr>
        <w:commentReference w:id="107"/>
      </w:r>
    </w:p>
    <w:p w:rsidR="00200AA3" w:rsidRDefault="00200AA3" w:rsidP="00F46E48">
      <w:pPr>
        <w:spacing w:line="480" w:lineRule="auto"/>
      </w:pPr>
    </w:p>
    <w:p w:rsidR="00325E7E" w:rsidRPr="00B24D90" w:rsidRDefault="00325E7E" w:rsidP="00F46E48">
      <w:pPr>
        <w:spacing w:line="480" w:lineRule="auto"/>
        <w:rPr>
          <w:b/>
          <w:sz w:val="28"/>
        </w:rPr>
      </w:pPr>
      <w:r w:rsidRPr="00B24D90">
        <w:rPr>
          <w:b/>
          <w:sz w:val="28"/>
        </w:rPr>
        <w:t>References</w:t>
      </w:r>
    </w:p>
    <w:p w:rsidR="00325E7E" w:rsidRDefault="00325E7E" w:rsidP="00F46E48">
      <w:pPr>
        <w:spacing w:line="480" w:lineRule="auto"/>
      </w:pPr>
    </w:p>
    <w:p w:rsidR="00325E7E" w:rsidRDefault="00325E7E" w:rsidP="00325E7E">
      <w:pPr>
        <w:widowControl w:val="0"/>
        <w:spacing w:line="480" w:lineRule="auto"/>
        <w:ind w:left="540" w:hanging="540"/>
      </w:pPr>
      <w:proofErr w:type="gramStart"/>
      <w:r>
        <w:t xml:space="preserve">Hardy, O. J. &amp; X. </w:t>
      </w:r>
      <w:proofErr w:type="spellStart"/>
      <w:r>
        <w:t>Vekemans</w:t>
      </w:r>
      <w:proofErr w:type="spellEnd"/>
      <w:r>
        <w:t xml:space="preserve"> (2002).</w:t>
      </w:r>
      <w:proofErr w:type="gramEnd"/>
      <w:r>
        <w:t xml:space="preserve"> </w:t>
      </w:r>
      <w:proofErr w:type="spellStart"/>
      <w:r>
        <w:t>SPAGeDi</w:t>
      </w:r>
      <w:proofErr w:type="spellEnd"/>
      <w:r>
        <w:t xml:space="preserve">: a versatile computer program to </w:t>
      </w:r>
      <w:proofErr w:type="spellStart"/>
      <w:r>
        <w:t>analyse</w:t>
      </w:r>
      <w:proofErr w:type="spellEnd"/>
      <w:r>
        <w:t xml:space="preserve"> spatial genetic structure at the individual or population levels. Molecular Ecology Notes 2: 618-620.</w:t>
      </w:r>
    </w:p>
    <w:p w:rsidR="00B36F1E" w:rsidRDefault="00B36F1E" w:rsidP="00325E7E">
      <w:pPr>
        <w:widowControl w:val="0"/>
        <w:spacing w:line="480" w:lineRule="auto"/>
      </w:pPr>
    </w:p>
    <w:p w:rsidR="00B36F1E" w:rsidRDefault="00B36F1E" w:rsidP="00325E7E">
      <w:pPr>
        <w:widowControl w:val="0"/>
        <w:spacing w:line="480" w:lineRule="auto"/>
      </w:pPr>
      <w:proofErr w:type="gramStart"/>
      <w:r w:rsidRPr="00952B60">
        <w:t xml:space="preserve">Moran, N.A., and T.G. </w:t>
      </w:r>
      <w:proofErr w:type="spellStart"/>
      <w:r w:rsidRPr="00952B60">
        <w:t>Whitham</w:t>
      </w:r>
      <w:proofErr w:type="spellEnd"/>
      <w:r w:rsidRPr="00952B60">
        <w:t>.</w:t>
      </w:r>
      <w:proofErr w:type="gramEnd"/>
      <w:r w:rsidRPr="00952B60">
        <w:t xml:space="preserve">  1990.  </w:t>
      </w:r>
      <w:proofErr w:type="spellStart"/>
      <w:r w:rsidRPr="00952B60">
        <w:t>Interspecific</w:t>
      </w:r>
      <w:proofErr w:type="spellEnd"/>
      <w:r w:rsidRPr="00952B60">
        <w:t xml:space="preserve"> competition between root-feeding and leaf-galling aphids mediated by host plant resistance.  ECOLOGY 71:1050-1058</w:t>
      </w:r>
    </w:p>
    <w:p w:rsidR="00B36F1E" w:rsidRDefault="00B36F1E" w:rsidP="00325E7E">
      <w:pPr>
        <w:widowControl w:val="0"/>
        <w:spacing w:line="480" w:lineRule="auto"/>
      </w:pPr>
    </w:p>
    <w:p w:rsidR="00325E7E" w:rsidRDefault="00325E7E" w:rsidP="00325E7E">
      <w:pPr>
        <w:widowControl w:val="0"/>
        <w:spacing w:line="480" w:lineRule="auto"/>
      </w:pPr>
    </w:p>
    <w:p w:rsidR="00325E7E" w:rsidRDefault="00325E7E" w:rsidP="00325E7E">
      <w:pPr>
        <w:widowControl w:val="0"/>
        <w:spacing w:line="480" w:lineRule="auto"/>
        <w:ind w:left="540" w:hanging="540"/>
      </w:pPr>
      <w:proofErr w:type="spellStart"/>
      <w:r>
        <w:t>Martinsen</w:t>
      </w:r>
      <w:proofErr w:type="spellEnd"/>
      <w:r>
        <w:t xml:space="preserve"> GD, </w:t>
      </w:r>
      <w:proofErr w:type="spellStart"/>
      <w:r>
        <w:t>Whitham</w:t>
      </w:r>
      <w:proofErr w:type="spellEnd"/>
      <w:r>
        <w:t xml:space="preserve"> TG, </w:t>
      </w:r>
      <w:proofErr w:type="spellStart"/>
      <w:r>
        <w:t>Turek</w:t>
      </w:r>
      <w:proofErr w:type="spellEnd"/>
      <w:r>
        <w:t xml:space="preserve"> RJ, </w:t>
      </w:r>
      <w:proofErr w:type="spellStart"/>
      <w:r>
        <w:t>Keim</w:t>
      </w:r>
      <w:proofErr w:type="spellEnd"/>
      <w:r>
        <w:t xml:space="preserve"> P. 2001. Hybrid populations selectively filter gene introgression between species. </w:t>
      </w:r>
      <w:proofErr w:type="gramStart"/>
      <w:r>
        <w:t>Evolution 55:1325-1335.</w:t>
      </w:r>
      <w:proofErr w:type="gramEnd"/>
    </w:p>
    <w:p w:rsidR="00325E7E" w:rsidRDefault="00325E7E" w:rsidP="00325E7E">
      <w:pPr>
        <w:widowControl w:val="0"/>
        <w:spacing w:line="480" w:lineRule="auto"/>
      </w:pPr>
    </w:p>
    <w:p w:rsidR="00C32469" w:rsidRDefault="00325E7E" w:rsidP="00C32469">
      <w:pPr>
        <w:widowControl w:val="0"/>
        <w:spacing w:line="480" w:lineRule="auto"/>
        <w:ind w:left="540" w:hanging="540"/>
      </w:pPr>
      <w:proofErr w:type="spellStart"/>
      <w:proofErr w:type="gramStart"/>
      <w:r>
        <w:t>Nei</w:t>
      </w:r>
      <w:proofErr w:type="spellEnd"/>
      <w:r>
        <w:t>, M., 1978.</w:t>
      </w:r>
      <w:proofErr w:type="gramEnd"/>
      <w:r>
        <w:t xml:space="preserve"> </w:t>
      </w:r>
      <w:proofErr w:type="gramStart"/>
      <w:r>
        <w:t xml:space="preserve">Estimation of average </w:t>
      </w:r>
      <w:proofErr w:type="spellStart"/>
      <w:r>
        <w:t>heterozygosity</w:t>
      </w:r>
      <w:proofErr w:type="spellEnd"/>
      <w:r>
        <w:t xml:space="preserve"> and genetic distance for small number of individuals.</w:t>
      </w:r>
      <w:proofErr w:type="gramEnd"/>
      <w:r>
        <w:t xml:space="preserve"> </w:t>
      </w:r>
      <w:proofErr w:type="gramStart"/>
      <w:r>
        <w:t>Genetics 89: 583-590.</w:t>
      </w:r>
      <w:proofErr w:type="gramEnd"/>
    </w:p>
    <w:p w:rsidR="00C32469" w:rsidRDefault="00C32469" w:rsidP="00C32469">
      <w:pPr>
        <w:widowControl w:val="0"/>
        <w:spacing w:line="480" w:lineRule="auto"/>
        <w:ind w:left="540" w:hanging="540"/>
      </w:pPr>
    </w:p>
    <w:p w:rsidR="00C32469" w:rsidRDefault="00C32469" w:rsidP="00F46E48">
      <w:pPr>
        <w:spacing w:line="480" w:lineRule="auto"/>
      </w:pPr>
      <w:proofErr w:type="spellStart"/>
      <w:r>
        <w:t>Goslee</w:t>
      </w:r>
      <w:proofErr w:type="spellEnd"/>
      <w:r>
        <w:t xml:space="preserve">, S. C. and D. L. Urban. 2007. The </w:t>
      </w:r>
      <w:proofErr w:type="spellStart"/>
      <w:r>
        <w:t>ecodist</w:t>
      </w:r>
      <w:proofErr w:type="spellEnd"/>
      <w:r>
        <w:t xml:space="preserve"> package for dissimilarity-based analysis of </w:t>
      </w:r>
      <w:r>
        <w:tab/>
        <w:t xml:space="preserve">ecological data.  </w:t>
      </w:r>
      <w:proofErr w:type="gramStart"/>
      <w:r>
        <w:t>Journal of Statistical Software 22(7): 1-19.</w:t>
      </w:r>
      <w:proofErr w:type="gramEnd"/>
    </w:p>
    <w:p w:rsidR="00C32469" w:rsidRDefault="00C32469" w:rsidP="00F46E48">
      <w:pPr>
        <w:spacing w:line="480" w:lineRule="auto"/>
      </w:pPr>
    </w:p>
    <w:p w:rsidR="00C32469" w:rsidRPr="00C32469" w:rsidRDefault="00C32469" w:rsidP="00C32469">
      <w:pPr>
        <w:spacing w:line="480" w:lineRule="auto"/>
        <w:rPr>
          <w:b/>
        </w:rPr>
      </w:pPr>
      <w:proofErr w:type="spellStart"/>
      <w:r w:rsidRPr="00C32469">
        <w:t>Sthultz</w:t>
      </w:r>
      <w:proofErr w:type="spellEnd"/>
      <w:r w:rsidRPr="00C32469">
        <w:t xml:space="preserve">, C.M. </w:t>
      </w:r>
      <w:proofErr w:type="spellStart"/>
      <w:r w:rsidRPr="00C32469">
        <w:t>Gehring</w:t>
      </w:r>
      <w:proofErr w:type="spellEnd"/>
      <w:r w:rsidRPr="00C32469">
        <w:t>, C. A</w:t>
      </w:r>
      <w:r w:rsidRPr="00C32469">
        <w:rPr>
          <w:b/>
        </w:rPr>
        <w:t>.</w:t>
      </w:r>
      <w:r w:rsidRPr="00C32469">
        <w:t xml:space="preserve">, and T. G. </w:t>
      </w:r>
      <w:proofErr w:type="spellStart"/>
      <w:r w:rsidRPr="00C32469">
        <w:t>Whitham</w:t>
      </w:r>
      <w:proofErr w:type="spellEnd"/>
      <w:r w:rsidRPr="00C32469">
        <w:t xml:space="preserve">.  2009.  Deadly combination of genes and drought:  </w:t>
      </w:r>
      <w:r w:rsidRPr="00C32469">
        <w:rPr>
          <w:iCs/>
        </w:rPr>
        <w:t xml:space="preserve">Increased mortality of herbivore-resistant trees in a foundation species.  GLOBAL CHANGE BIOLOGY 15: 949-961.  </w:t>
      </w:r>
    </w:p>
    <w:p w:rsidR="00C32469" w:rsidRPr="00C32469" w:rsidRDefault="00C32469" w:rsidP="00C32469">
      <w:pPr>
        <w:spacing w:line="480" w:lineRule="auto"/>
        <w:rPr>
          <w:b/>
        </w:rPr>
      </w:pPr>
    </w:p>
    <w:p w:rsidR="00B36F1E" w:rsidRPr="00E27C2B" w:rsidRDefault="00C32469" w:rsidP="00C32469">
      <w:pPr>
        <w:spacing w:line="480" w:lineRule="auto"/>
      </w:pPr>
      <w:proofErr w:type="spellStart"/>
      <w:proofErr w:type="gramStart"/>
      <w:r w:rsidRPr="00C32469">
        <w:t>Gehring</w:t>
      </w:r>
      <w:proofErr w:type="spellEnd"/>
      <w:r w:rsidRPr="00C32469">
        <w:t>, C.A</w:t>
      </w:r>
      <w:r w:rsidRPr="00C32469">
        <w:rPr>
          <w:b/>
        </w:rPr>
        <w:t>.,</w:t>
      </w:r>
      <w:r w:rsidRPr="00C32469">
        <w:t xml:space="preserve"> Flores-</w:t>
      </w:r>
      <w:proofErr w:type="spellStart"/>
      <w:r w:rsidRPr="00C32469">
        <w:t>Rentería</w:t>
      </w:r>
      <w:proofErr w:type="spellEnd"/>
      <w:r w:rsidRPr="00C32469">
        <w:t xml:space="preserve">, D., </w:t>
      </w:r>
      <w:proofErr w:type="spellStart"/>
      <w:r w:rsidRPr="00C32469">
        <w:t>Sthultz</w:t>
      </w:r>
      <w:proofErr w:type="spellEnd"/>
      <w:r w:rsidRPr="00C32469">
        <w:rPr>
          <w:vertAlign w:val="superscript"/>
        </w:rPr>
        <w:t xml:space="preserve"> </w:t>
      </w:r>
      <w:r w:rsidRPr="00C32469">
        <w:t>C.M, **Leonard T.M., Flores-</w:t>
      </w:r>
      <w:proofErr w:type="spellStart"/>
      <w:r w:rsidRPr="00C32469">
        <w:t>Rentería</w:t>
      </w:r>
      <w:proofErr w:type="spellEnd"/>
      <w:r w:rsidRPr="00C32469">
        <w:t xml:space="preserve"> L., Whipple A.V., and T. G. </w:t>
      </w:r>
      <w:proofErr w:type="spellStart"/>
      <w:r w:rsidRPr="00C32469">
        <w:t>Whitham</w:t>
      </w:r>
      <w:proofErr w:type="spellEnd"/>
      <w:r w:rsidRPr="00C32469">
        <w:t>.</w:t>
      </w:r>
      <w:proofErr w:type="gramEnd"/>
      <w:r w:rsidRPr="00C32469">
        <w:t xml:space="preserve">  2014.  Plant genetics and </w:t>
      </w:r>
      <w:proofErr w:type="spellStart"/>
      <w:r w:rsidRPr="00C32469">
        <w:t>interspecific</w:t>
      </w:r>
      <w:proofErr w:type="spellEnd"/>
      <w:r w:rsidRPr="00C32469">
        <w:t xml:space="preserve"> competitive interactions </w:t>
      </w:r>
      <w:r w:rsidRPr="00E27C2B">
        <w:t xml:space="preserve">determine </w:t>
      </w:r>
      <w:proofErr w:type="spellStart"/>
      <w:r w:rsidRPr="00E27C2B">
        <w:t>ectomycorrhizal</w:t>
      </w:r>
      <w:proofErr w:type="spellEnd"/>
      <w:r w:rsidRPr="00E27C2B">
        <w:t xml:space="preserve"> fungal community responses to climate change.  MOLECULAR ECOLOGY 23: 1379-1391, invited for “Nature’s </w:t>
      </w:r>
      <w:proofErr w:type="spellStart"/>
      <w:r w:rsidRPr="00E27C2B">
        <w:t>Microbiome</w:t>
      </w:r>
      <w:proofErr w:type="spellEnd"/>
      <w:r w:rsidRPr="00E27C2B">
        <w:t>” special feature.</w:t>
      </w:r>
    </w:p>
    <w:p w:rsidR="00B36F1E" w:rsidRPr="00E27C2B" w:rsidRDefault="00B36F1E" w:rsidP="00E27C2B">
      <w:pPr>
        <w:spacing w:line="480" w:lineRule="auto"/>
      </w:pPr>
    </w:p>
    <w:p w:rsidR="00E27C2B" w:rsidRPr="00E27C2B" w:rsidRDefault="00B36F1E" w:rsidP="00E27C2B">
      <w:pPr>
        <w:spacing w:line="480" w:lineRule="auto"/>
      </w:pPr>
      <w:proofErr w:type="spellStart"/>
      <w:proofErr w:type="gramStart"/>
      <w:r w:rsidRPr="00E27C2B">
        <w:t>Gehring</w:t>
      </w:r>
      <w:proofErr w:type="spellEnd"/>
      <w:r w:rsidRPr="00E27C2B">
        <w:t xml:space="preserve">, C.A., N.S. Cobb, and T.G. </w:t>
      </w:r>
      <w:proofErr w:type="spellStart"/>
      <w:r w:rsidRPr="00E27C2B">
        <w:t>Whitham</w:t>
      </w:r>
      <w:proofErr w:type="spellEnd"/>
      <w:r w:rsidRPr="00E27C2B">
        <w:t>.</w:t>
      </w:r>
      <w:proofErr w:type="gramEnd"/>
      <w:r w:rsidRPr="00E27C2B">
        <w:t xml:space="preserve">  1997.  Three-way interactions among </w:t>
      </w:r>
      <w:proofErr w:type="spellStart"/>
      <w:r w:rsidRPr="00E27C2B">
        <w:t>ectomycorrhizal</w:t>
      </w:r>
      <w:proofErr w:type="spellEnd"/>
      <w:r w:rsidRPr="00E27C2B">
        <w:t xml:space="preserve"> </w:t>
      </w:r>
      <w:proofErr w:type="spellStart"/>
      <w:r w:rsidRPr="00E27C2B">
        <w:t>mutualists</w:t>
      </w:r>
      <w:proofErr w:type="spellEnd"/>
      <w:r w:rsidRPr="00E27C2B">
        <w:t xml:space="preserve">, scale insects and resistant and susceptible </w:t>
      </w:r>
      <w:proofErr w:type="spellStart"/>
      <w:r w:rsidRPr="00E27C2B">
        <w:t>pinyon</w:t>
      </w:r>
      <w:proofErr w:type="spellEnd"/>
      <w:r w:rsidRPr="00E27C2B">
        <w:t xml:space="preserve"> pines.  AMERICAN NATURALIST 149:824-841.</w:t>
      </w:r>
    </w:p>
    <w:p w:rsidR="00E27C2B" w:rsidRPr="00E27C2B" w:rsidRDefault="00E27C2B" w:rsidP="00E27C2B">
      <w:pPr>
        <w:spacing w:line="480" w:lineRule="auto"/>
      </w:pPr>
    </w:p>
    <w:p w:rsidR="00E27C2B" w:rsidRPr="00E27C2B" w:rsidRDefault="00E27C2B" w:rsidP="00E27C2B">
      <w:pPr>
        <w:pStyle w:val="CommentText"/>
        <w:spacing w:line="480" w:lineRule="auto"/>
        <w:rPr>
          <w:rFonts w:cs="Times"/>
          <w:i/>
          <w:iCs/>
          <w:color w:val="262626"/>
          <w:szCs w:val="38"/>
        </w:rPr>
      </w:pPr>
      <w:proofErr w:type="spellStart"/>
      <w:r w:rsidRPr="00E27C2B">
        <w:rPr>
          <w:rFonts w:cs="Times"/>
          <w:color w:val="262626"/>
          <w:szCs w:val="38"/>
        </w:rPr>
        <w:t>Crutsinger</w:t>
      </w:r>
      <w:proofErr w:type="spellEnd"/>
      <w:r w:rsidRPr="00E27C2B">
        <w:rPr>
          <w:rFonts w:cs="Times"/>
          <w:color w:val="262626"/>
          <w:szCs w:val="38"/>
        </w:rPr>
        <w:t xml:space="preserve"> GM, Rodriguez-Cabal MA, </w:t>
      </w:r>
      <w:proofErr w:type="spellStart"/>
      <w:r w:rsidRPr="00E27C2B">
        <w:rPr>
          <w:rFonts w:cs="Times"/>
          <w:color w:val="262626"/>
          <w:szCs w:val="38"/>
        </w:rPr>
        <w:t>Roddy</w:t>
      </w:r>
      <w:proofErr w:type="spellEnd"/>
      <w:r w:rsidRPr="00E27C2B">
        <w:rPr>
          <w:rFonts w:cs="Times"/>
          <w:color w:val="262626"/>
          <w:szCs w:val="38"/>
        </w:rPr>
        <w:t xml:space="preserve"> A, </w:t>
      </w:r>
      <w:proofErr w:type="spellStart"/>
      <w:r w:rsidRPr="00E27C2B">
        <w:rPr>
          <w:rFonts w:cs="Times"/>
          <w:color w:val="262626"/>
          <w:szCs w:val="38"/>
        </w:rPr>
        <w:t>Peay</w:t>
      </w:r>
      <w:proofErr w:type="spellEnd"/>
      <w:r w:rsidRPr="00E27C2B">
        <w:rPr>
          <w:rFonts w:cs="Times"/>
          <w:color w:val="262626"/>
          <w:szCs w:val="38"/>
        </w:rPr>
        <w:t xml:space="preserve"> KG, </w:t>
      </w:r>
      <w:proofErr w:type="spellStart"/>
      <w:r w:rsidRPr="00E27C2B">
        <w:rPr>
          <w:rFonts w:cs="Times"/>
          <w:color w:val="262626"/>
          <w:szCs w:val="38"/>
        </w:rPr>
        <w:t>Bastow</w:t>
      </w:r>
      <w:proofErr w:type="spellEnd"/>
      <w:r w:rsidRPr="00E27C2B">
        <w:rPr>
          <w:rFonts w:cs="Times"/>
          <w:color w:val="262626"/>
          <w:szCs w:val="38"/>
        </w:rPr>
        <w:t xml:space="preserve"> JL, Kidder AG, Dawson TE, Fine PVA, &amp; </w:t>
      </w:r>
      <w:proofErr w:type="spellStart"/>
      <w:r w:rsidRPr="00E27C2B">
        <w:rPr>
          <w:rFonts w:cs="Times"/>
          <w:color w:val="262626"/>
          <w:szCs w:val="38"/>
        </w:rPr>
        <w:t>Rudgers</w:t>
      </w:r>
      <w:proofErr w:type="spellEnd"/>
      <w:r w:rsidRPr="00E27C2B">
        <w:rPr>
          <w:rFonts w:cs="Times"/>
          <w:color w:val="262626"/>
          <w:szCs w:val="38"/>
        </w:rPr>
        <w:t xml:space="preserve"> JA (2014) Genetic variation within a dominant shrub structures green and brown community assemblages. </w:t>
      </w:r>
      <w:r w:rsidRPr="00E27C2B">
        <w:rPr>
          <w:rFonts w:cs="Times"/>
          <w:i/>
          <w:iCs/>
          <w:color w:val="262626"/>
          <w:szCs w:val="38"/>
        </w:rPr>
        <w:t>Ecology. 95: 387-398</w:t>
      </w:r>
    </w:p>
    <w:p w:rsidR="00E27C2B" w:rsidRPr="00E27C2B" w:rsidRDefault="00E27C2B" w:rsidP="00E27C2B">
      <w:pPr>
        <w:pStyle w:val="CommentText"/>
        <w:spacing w:line="480" w:lineRule="auto"/>
        <w:rPr>
          <w:rFonts w:cs="Times"/>
          <w:i/>
          <w:iCs/>
          <w:color w:val="262626"/>
          <w:szCs w:val="38"/>
        </w:rPr>
      </w:pPr>
    </w:p>
    <w:p w:rsidR="00E27C2B" w:rsidRPr="00E27C2B" w:rsidRDefault="00E27C2B" w:rsidP="00E27C2B">
      <w:pPr>
        <w:autoSpaceDE w:val="0"/>
        <w:autoSpaceDN w:val="0"/>
        <w:adjustRightInd w:val="0"/>
        <w:spacing w:line="480" w:lineRule="auto"/>
        <w:rPr>
          <w:rFonts w:cs="AdvTT4e89fb21"/>
          <w:szCs w:val="15"/>
        </w:rPr>
      </w:pPr>
      <w:proofErr w:type="spellStart"/>
      <w:r w:rsidRPr="00E27C2B">
        <w:rPr>
          <w:rFonts w:cs="AdvTT4e89fb21"/>
          <w:szCs w:val="15"/>
        </w:rPr>
        <w:t>Stireman</w:t>
      </w:r>
      <w:proofErr w:type="spellEnd"/>
      <w:r w:rsidRPr="00E27C2B">
        <w:rPr>
          <w:rFonts w:cs="AdvTT4e89fb21"/>
          <w:szCs w:val="15"/>
        </w:rPr>
        <w:t xml:space="preserve">, J.O., III </w:t>
      </w:r>
      <w:r w:rsidRPr="00E27C2B">
        <w:rPr>
          <w:rFonts w:cs="AdvTTcb1ba73f.I"/>
          <w:szCs w:val="15"/>
        </w:rPr>
        <w:t xml:space="preserve">et al. </w:t>
      </w:r>
      <w:r w:rsidRPr="00E27C2B">
        <w:rPr>
          <w:rFonts w:cs="AdvTT4e89fb21"/>
          <w:szCs w:val="15"/>
        </w:rPr>
        <w:t xml:space="preserve">(2006) </w:t>
      </w:r>
      <w:proofErr w:type="gramStart"/>
      <w:r w:rsidRPr="00E27C2B">
        <w:rPr>
          <w:rFonts w:cs="AdvTT4e89fb21"/>
          <w:szCs w:val="15"/>
        </w:rPr>
        <w:t>Cascading</w:t>
      </w:r>
      <w:proofErr w:type="gramEnd"/>
      <w:r w:rsidRPr="00E27C2B">
        <w:rPr>
          <w:rFonts w:cs="AdvTT4e89fb21"/>
          <w:szCs w:val="15"/>
        </w:rPr>
        <w:t xml:space="preserve"> host-associated genetic differentiation in parasitoids of </w:t>
      </w:r>
      <w:proofErr w:type="spellStart"/>
      <w:r w:rsidRPr="00E27C2B">
        <w:rPr>
          <w:rFonts w:cs="AdvTT4e89fb21"/>
          <w:szCs w:val="15"/>
        </w:rPr>
        <w:t>phytophagous</w:t>
      </w:r>
      <w:proofErr w:type="spellEnd"/>
      <w:r w:rsidRPr="00E27C2B">
        <w:rPr>
          <w:rFonts w:cs="AdvTT4e89fb21"/>
          <w:szCs w:val="15"/>
        </w:rPr>
        <w:t xml:space="preserve"> insects. </w:t>
      </w:r>
      <w:r w:rsidRPr="00E27C2B">
        <w:rPr>
          <w:rFonts w:cs="AdvTTcb1ba73f.I"/>
          <w:szCs w:val="15"/>
        </w:rPr>
        <w:t xml:space="preserve">Proc. R. Soc. </w:t>
      </w:r>
      <w:proofErr w:type="spellStart"/>
      <w:r w:rsidRPr="00E27C2B">
        <w:rPr>
          <w:rFonts w:cs="AdvTTcb1ba73f.I"/>
          <w:szCs w:val="15"/>
        </w:rPr>
        <w:t>Lond</w:t>
      </w:r>
      <w:proofErr w:type="spellEnd"/>
      <w:r w:rsidRPr="00E27C2B">
        <w:rPr>
          <w:rFonts w:cs="AdvTTcb1ba73f.I"/>
          <w:szCs w:val="15"/>
        </w:rPr>
        <w:t xml:space="preserve">. B </w:t>
      </w:r>
      <w:r w:rsidRPr="00E27C2B">
        <w:rPr>
          <w:rFonts w:cs="AdvTT4e89fb21"/>
          <w:szCs w:val="15"/>
        </w:rPr>
        <w:t>273, 523</w:t>
      </w:r>
      <w:r w:rsidRPr="00E27C2B">
        <w:rPr>
          <w:rFonts w:cs="AdvP41153C"/>
          <w:szCs w:val="15"/>
        </w:rPr>
        <w:t>–</w:t>
      </w:r>
      <w:r w:rsidRPr="00E27C2B">
        <w:rPr>
          <w:rFonts w:cs="AdvTT4e89fb21"/>
          <w:szCs w:val="15"/>
        </w:rPr>
        <w:t>530</w:t>
      </w:r>
    </w:p>
    <w:p w:rsidR="00E27C2B" w:rsidRPr="00E27C2B" w:rsidRDefault="00E27C2B" w:rsidP="00E27C2B">
      <w:pPr>
        <w:autoSpaceDE w:val="0"/>
        <w:autoSpaceDN w:val="0"/>
        <w:adjustRightInd w:val="0"/>
        <w:spacing w:line="480" w:lineRule="auto"/>
        <w:rPr>
          <w:rFonts w:cs="AdvTT4e89fb21"/>
          <w:szCs w:val="15"/>
        </w:rPr>
      </w:pPr>
    </w:p>
    <w:p w:rsidR="00E27C2B" w:rsidRPr="00E27C2B" w:rsidRDefault="00E27C2B" w:rsidP="00E27C2B">
      <w:pPr>
        <w:autoSpaceDE w:val="0"/>
        <w:autoSpaceDN w:val="0"/>
        <w:adjustRightInd w:val="0"/>
        <w:spacing w:line="480" w:lineRule="auto"/>
        <w:rPr>
          <w:rFonts w:cs="AdvTT4e89fb21"/>
          <w:szCs w:val="15"/>
        </w:rPr>
      </w:pPr>
    </w:p>
    <w:p w:rsidR="00E27C2B" w:rsidRPr="00E27C2B" w:rsidRDefault="00E27C2B" w:rsidP="00E27C2B">
      <w:pPr>
        <w:pStyle w:val="CommentText"/>
        <w:spacing w:line="480" w:lineRule="auto"/>
        <w:rPr>
          <w:rFonts w:cs="Georgia"/>
          <w:color w:val="2D2D2D"/>
          <w:szCs w:val="30"/>
        </w:rPr>
      </w:pPr>
      <w:proofErr w:type="spellStart"/>
      <w:r w:rsidRPr="00E27C2B">
        <w:rPr>
          <w:rFonts w:cs="Georgia"/>
          <w:b/>
          <w:bCs/>
          <w:color w:val="2D2D2D"/>
          <w:szCs w:val="30"/>
        </w:rPr>
        <w:t>Lankau</w:t>
      </w:r>
      <w:proofErr w:type="spellEnd"/>
      <w:r w:rsidRPr="00E27C2B">
        <w:rPr>
          <w:rFonts w:cs="Georgia"/>
          <w:b/>
          <w:bCs/>
          <w:color w:val="2D2D2D"/>
          <w:szCs w:val="30"/>
        </w:rPr>
        <w:t>, R.A.</w:t>
      </w:r>
      <w:r w:rsidRPr="00E27C2B">
        <w:rPr>
          <w:rFonts w:cs="Georgia"/>
          <w:color w:val="2D2D2D"/>
          <w:szCs w:val="30"/>
        </w:rPr>
        <w:t xml:space="preserve"> and S.Y. Strauss. 2007. </w:t>
      </w:r>
      <w:hyperlink r:id="rId9" w:history="1">
        <w:r w:rsidRPr="00E27C2B">
          <w:rPr>
            <w:rFonts w:cs="Georgia"/>
            <w:color w:val="125AA9"/>
            <w:szCs w:val="30"/>
          </w:rPr>
          <w:t>Mutual feedbacks maintain both genetic and species diversity in a plant community</w:t>
        </w:r>
      </w:hyperlink>
      <w:r w:rsidRPr="00E27C2B">
        <w:rPr>
          <w:rFonts w:cs="Georgia"/>
          <w:color w:val="2D2D2D"/>
          <w:szCs w:val="30"/>
        </w:rPr>
        <w:t xml:space="preserve">. </w:t>
      </w:r>
      <w:proofErr w:type="gramStart"/>
      <w:r w:rsidRPr="00E27C2B">
        <w:rPr>
          <w:rFonts w:cs="Georgia"/>
          <w:color w:val="2D2D2D"/>
          <w:szCs w:val="30"/>
        </w:rPr>
        <w:t>Science 317: 1561-1563.</w:t>
      </w:r>
      <w:proofErr w:type="gramEnd"/>
    </w:p>
    <w:p w:rsidR="00E27C2B" w:rsidRPr="00E27C2B" w:rsidRDefault="00E27C2B" w:rsidP="00E27C2B">
      <w:pPr>
        <w:pStyle w:val="CommentText"/>
        <w:spacing w:line="480" w:lineRule="auto"/>
        <w:rPr>
          <w:rFonts w:cs="Georgia"/>
          <w:color w:val="2D2D2D"/>
          <w:szCs w:val="30"/>
        </w:rPr>
      </w:pPr>
    </w:p>
    <w:p w:rsidR="00E27C2B" w:rsidRPr="00E27C2B" w:rsidRDefault="00E27C2B" w:rsidP="00E27C2B">
      <w:pPr>
        <w:pStyle w:val="CommentText"/>
        <w:spacing w:line="480" w:lineRule="auto"/>
        <w:rPr>
          <w:rFonts w:cs="Georgia"/>
          <w:color w:val="2D2D2D"/>
          <w:szCs w:val="30"/>
        </w:rPr>
      </w:pPr>
    </w:p>
    <w:p w:rsidR="00E27C2B" w:rsidRPr="00E27C2B" w:rsidRDefault="00504EB3" w:rsidP="00E27C2B">
      <w:pPr>
        <w:widowControl w:val="0"/>
        <w:autoSpaceDE w:val="0"/>
        <w:autoSpaceDN w:val="0"/>
        <w:adjustRightInd w:val="0"/>
        <w:spacing w:line="480" w:lineRule="auto"/>
        <w:rPr>
          <w:rFonts w:cs="Arial"/>
          <w:b/>
          <w:bCs/>
          <w:color w:val="262626"/>
          <w:szCs w:val="26"/>
        </w:rPr>
      </w:pPr>
      <w:hyperlink r:id="rId10" w:history="1">
        <w:r w:rsidR="00E27C2B" w:rsidRPr="00E27C2B">
          <w:rPr>
            <w:rFonts w:cs="Arial"/>
            <w:b/>
            <w:bCs/>
            <w:color w:val="0F4674"/>
            <w:szCs w:val="28"/>
          </w:rPr>
          <w:t>Soil-mediated local adaptation alters seedling survival and performance</w:t>
        </w:r>
      </w:hyperlink>
    </w:p>
    <w:p w:rsidR="00E27C2B" w:rsidRPr="00E27C2B" w:rsidRDefault="00E27C2B" w:rsidP="00E27C2B">
      <w:pPr>
        <w:widowControl w:val="0"/>
        <w:autoSpaceDE w:val="0"/>
        <w:autoSpaceDN w:val="0"/>
        <w:adjustRightInd w:val="0"/>
        <w:spacing w:line="480" w:lineRule="auto"/>
        <w:rPr>
          <w:rFonts w:cs="Arial"/>
          <w:color w:val="262626"/>
          <w:szCs w:val="26"/>
        </w:rPr>
      </w:pPr>
      <w:r w:rsidRPr="00E27C2B">
        <w:rPr>
          <w:rFonts w:cs="Arial"/>
          <w:color w:val="262626"/>
          <w:szCs w:val="26"/>
        </w:rPr>
        <w:t xml:space="preserve">By: Smith, David </w:t>
      </w:r>
      <w:proofErr w:type="spellStart"/>
      <w:r w:rsidRPr="00E27C2B">
        <w:rPr>
          <w:rFonts w:cs="Arial"/>
          <w:color w:val="262626"/>
          <w:szCs w:val="26"/>
        </w:rPr>
        <w:t>Solance</w:t>
      </w:r>
      <w:proofErr w:type="spellEnd"/>
      <w:r w:rsidRPr="00E27C2B">
        <w:rPr>
          <w:rFonts w:cs="Arial"/>
          <w:color w:val="262626"/>
          <w:szCs w:val="26"/>
        </w:rPr>
        <w:t>; Schweitzer, Jennifer A.; Turk, Philip; et al.</w:t>
      </w:r>
    </w:p>
    <w:p w:rsidR="00E27C2B" w:rsidRPr="00E27C2B" w:rsidRDefault="00E27C2B" w:rsidP="00E27C2B">
      <w:pPr>
        <w:pStyle w:val="CommentText"/>
        <w:spacing w:line="480" w:lineRule="auto"/>
      </w:pPr>
      <w:r w:rsidRPr="00E27C2B">
        <w:rPr>
          <w:rFonts w:cs="Arial"/>
          <w:color w:val="262626"/>
          <w:szCs w:val="26"/>
        </w:rPr>
        <w:t xml:space="preserve">PLANT AND </w:t>
      </w:r>
      <w:proofErr w:type="gramStart"/>
      <w:r w:rsidRPr="00E27C2B">
        <w:rPr>
          <w:rFonts w:cs="Arial"/>
          <w:color w:val="262626"/>
          <w:szCs w:val="26"/>
        </w:rPr>
        <w:t>SOIL  Volume</w:t>
      </w:r>
      <w:proofErr w:type="gramEnd"/>
      <w:r w:rsidRPr="00E27C2B">
        <w:rPr>
          <w:rFonts w:cs="Arial"/>
          <w:color w:val="262626"/>
          <w:szCs w:val="26"/>
        </w:rPr>
        <w:t>: 352   Issue: 1-2   Pages: 243-251   Published: MAR 2012</w:t>
      </w:r>
    </w:p>
    <w:p w:rsidR="00E27C2B" w:rsidRDefault="00E27C2B" w:rsidP="00E27C2B">
      <w:pPr>
        <w:spacing w:line="480" w:lineRule="auto"/>
      </w:pPr>
    </w:p>
    <w:p w:rsidR="00E27C2B" w:rsidRPr="00E27C2B" w:rsidRDefault="00E27C2B" w:rsidP="00E27C2B">
      <w:pPr>
        <w:spacing w:line="480" w:lineRule="auto"/>
      </w:pPr>
      <w:proofErr w:type="spellStart"/>
      <w:proofErr w:type="gramStart"/>
      <w:r w:rsidRPr="00E27C2B">
        <w:t>Hersch</w:t>
      </w:r>
      <w:proofErr w:type="spellEnd"/>
      <w:r w:rsidRPr="00E27C2B">
        <w:t>-Green, E.I., N.E. Turley, M.T.J. Johnson.</w:t>
      </w:r>
      <w:proofErr w:type="gramEnd"/>
      <w:r w:rsidRPr="00E27C2B">
        <w:t xml:space="preserve"> Community genetics: what have we accomplished and where should we be going? </w:t>
      </w:r>
      <w:r w:rsidRPr="00E27C2B">
        <w:rPr>
          <w:b/>
          <w:bCs/>
        </w:rPr>
        <w:t>Philosophical Transactions of the Royal Society of London: Series B</w:t>
      </w:r>
      <w:r w:rsidRPr="00E27C2B">
        <w:t xml:space="preserve"> 366(1569)</w:t>
      </w:r>
      <w:proofErr w:type="gramStart"/>
      <w:r w:rsidRPr="00E27C2B">
        <w:t>:1453</w:t>
      </w:r>
      <w:proofErr w:type="gramEnd"/>
      <w:r w:rsidRPr="00E27C2B">
        <w:t>-1460.</w:t>
      </w:r>
    </w:p>
    <w:p w:rsidR="00E27C2B" w:rsidRPr="00E27C2B" w:rsidRDefault="00E27C2B" w:rsidP="00E27C2B">
      <w:pPr>
        <w:spacing w:line="480" w:lineRule="auto"/>
      </w:pPr>
    </w:p>
    <w:p w:rsidR="00E27C2B" w:rsidRPr="00E27C2B" w:rsidRDefault="00E27C2B" w:rsidP="00E27C2B">
      <w:pPr>
        <w:spacing w:line="480" w:lineRule="auto"/>
      </w:pPr>
      <w:r w:rsidRPr="00E27C2B">
        <w:t xml:space="preserve">Johnson, M.T.J., </w:t>
      </w:r>
      <w:proofErr w:type="spellStart"/>
      <w:r w:rsidRPr="00E27C2B">
        <w:t>Vellend</w:t>
      </w:r>
      <w:proofErr w:type="spellEnd"/>
      <w:r w:rsidRPr="00E27C2B">
        <w:t xml:space="preserve">, J. R. </w:t>
      </w:r>
      <w:proofErr w:type="spellStart"/>
      <w:r w:rsidRPr="00E27C2B">
        <w:t>Stinchcombe</w:t>
      </w:r>
      <w:proofErr w:type="spellEnd"/>
      <w:r w:rsidRPr="00E27C2B">
        <w:t xml:space="preserve"> (2009) Evolution in plant populations as a driver of ecological changes in arthropod communities. </w:t>
      </w:r>
      <w:r w:rsidRPr="00E27C2B">
        <w:rPr>
          <w:b/>
          <w:bCs/>
        </w:rPr>
        <w:t>Philosophical Transactions of the Royal Society of London: Series B</w:t>
      </w:r>
      <w:r w:rsidRPr="00E27C2B">
        <w:t xml:space="preserve"> 364:1593-1605.</w:t>
      </w:r>
    </w:p>
    <w:p w:rsidR="00E27C2B" w:rsidRPr="00E27C2B" w:rsidRDefault="00E27C2B" w:rsidP="00E27C2B">
      <w:pPr>
        <w:spacing w:line="480" w:lineRule="auto"/>
      </w:pPr>
    </w:p>
    <w:p w:rsidR="00E27C2B" w:rsidRPr="00E27C2B" w:rsidRDefault="00E27C2B" w:rsidP="00E27C2B">
      <w:pPr>
        <w:spacing w:line="480" w:lineRule="auto"/>
      </w:pPr>
      <w:proofErr w:type="spellStart"/>
      <w:r w:rsidRPr="00E27C2B">
        <w:t>Gehring</w:t>
      </w:r>
      <w:proofErr w:type="spellEnd"/>
      <w:r w:rsidRPr="00E27C2B">
        <w:t>, C.A., D. Flores-</w:t>
      </w:r>
      <w:proofErr w:type="spellStart"/>
      <w:r w:rsidRPr="00E27C2B">
        <w:t>Rentería</w:t>
      </w:r>
      <w:proofErr w:type="spellEnd"/>
      <w:r w:rsidRPr="00E27C2B">
        <w:t xml:space="preserve">, C.M. </w:t>
      </w:r>
      <w:proofErr w:type="spellStart"/>
      <w:r w:rsidRPr="00E27C2B">
        <w:t>Sthultz</w:t>
      </w:r>
      <w:proofErr w:type="spellEnd"/>
      <w:r w:rsidRPr="00E27C2B">
        <w:t>, T.M. Leonard, L. Flores-</w:t>
      </w:r>
      <w:proofErr w:type="spellStart"/>
      <w:r w:rsidRPr="00E27C2B">
        <w:t>Rentería</w:t>
      </w:r>
      <w:proofErr w:type="spellEnd"/>
      <w:r w:rsidRPr="00E27C2B">
        <w:t xml:space="preserve">, A.V. Whipple, and T.G. </w:t>
      </w:r>
      <w:proofErr w:type="spellStart"/>
      <w:r w:rsidRPr="00E27C2B">
        <w:t>Whitham</w:t>
      </w:r>
      <w:proofErr w:type="spellEnd"/>
      <w:r w:rsidRPr="00E27C2B">
        <w:t xml:space="preserve">.  2014.  Plant genetics and </w:t>
      </w:r>
      <w:proofErr w:type="spellStart"/>
      <w:r w:rsidRPr="00E27C2B">
        <w:t>interspecific</w:t>
      </w:r>
      <w:proofErr w:type="spellEnd"/>
      <w:r w:rsidRPr="00E27C2B">
        <w:t xml:space="preserve"> competitive interactions determine </w:t>
      </w:r>
      <w:proofErr w:type="spellStart"/>
      <w:r w:rsidRPr="00E27C2B">
        <w:t>ectomycorrhizal</w:t>
      </w:r>
      <w:proofErr w:type="spellEnd"/>
      <w:r w:rsidRPr="00E27C2B">
        <w:t xml:space="preserve"> fungal community responses to climate change.  </w:t>
      </w:r>
      <w:proofErr w:type="gramStart"/>
      <w:r w:rsidRPr="00E27C2B">
        <w:t>MOLECULAR ECOLOGY 2014:1379–1391.</w:t>
      </w:r>
      <w:proofErr w:type="gramEnd"/>
    </w:p>
    <w:p w:rsidR="00B36F1E" w:rsidRDefault="00B36F1E" w:rsidP="00E27C2B">
      <w:pPr>
        <w:spacing w:line="480" w:lineRule="auto"/>
      </w:pPr>
    </w:p>
    <w:p w:rsidR="00B36F1E" w:rsidRDefault="00B36F1E" w:rsidP="00E27C2B">
      <w:pPr>
        <w:spacing w:line="480" w:lineRule="auto"/>
      </w:pPr>
    </w:p>
    <w:p w:rsidR="00477513" w:rsidRPr="00477513" w:rsidRDefault="00477513" w:rsidP="00477513">
      <w:pPr>
        <w:spacing w:line="480" w:lineRule="auto"/>
      </w:pPr>
      <w:proofErr w:type="gramStart"/>
      <w:r w:rsidRPr="00477513">
        <w:t xml:space="preserve">Busby, P. E., </w:t>
      </w:r>
      <w:proofErr w:type="spellStart"/>
      <w:r w:rsidRPr="00477513">
        <w:t>Aime</w:t>
      </w:r>
      <w:proofErr w:type="spellEnd"/>
      <w:r w:rsidRPr="00477513">
        <w:t xml:space="preserve">, M.C. and </w:t>
      </w:r>
      <w:proofErr w:type="spellStart"/>
      <w:r w:rsidRPr="00477513">
        <w:t>Newcombe</w:t>
      </w:r>
      <w:proofErr w:type="spellEnd"/>
      <w:r w:rsidRPr="00477513">
        <w:t>, G. 2012.</w:t>
      </w:r>
      <w:proofErr w:type="gramEnd"/>
      <w:r w:rsidRPr="00477513">
        <w:t xml:space="preserve"> Foliar pathogens of </w:t>
      </w:r>
      <w:proofErr w:type="spellStart"/>
      <w:r w:rsidRPr="00477513">
        <w:t>Populus</w:t>
      </w:r>
      <w:proofErr w:type="spellEnd"/>
      <w:r w:rsidRPr="00477513">
        <w:t xml:space="preserve"> </w:t>
      </w:r>
      <w:proofErr w:type="spellStart"/>
      <w:r w:rsidRPr="00477513">
        <w:t>angustifolia</w:t>
      </w:r>
      <w:proofErr w:type="spellEnd"/>
      <w:r w:rsidRPr="00477513">
        <w:t xml:space="preserve"> are consistent with a hypothesis of </w:t>
      </w:r>
      <w:proofErr w:type="spellStart"/>
      <w:r w:rsidRPr="00477513">
        <w:t>Beringian</w:t>
      </w:r>
      <w:proofErr w:type="spellEnd"/>
      <w:r w:rsidRPr="00477513">
        <w:t xml:space="preserve"> migration into North America. </w:t>
      </w:r>
      <w:proofErr w:type="gramStart"/>
      <w:r w:rsidRPr="00477513">
        <w:t xml:space="preserve">Fungal Biology </w:t>
      </w:r>
      <w:r w:rsidRPr="00477513">
        <w:rPr>
          <w:b/>
          <w:bCs/>
        </w:rPr>
        <w:t>116</w:t>
      </w:r>
      <w:r w:rsidRPr="00477513">
        <w:t>:792–801.</w:t>
      </w:r>
      <w:proofErr w:type="gramEnd"/>
    </w:p>
    <w:p w:rsidR="00477513" w:rsidRDefault="00477513" w:rsidP="00477513">
      <w:pPr>
        <w:spacing w:line="480" w:lineRule="auto"/>
      </w:pPr>
    </w:p>
    <w:p w:rsidR="00477513" w:rsidRPr="00477513" w:rsidRDefault="00477513" w:rsidP="00477513">
      <w:pPr>
        <w:spacing w:line="480" w:lineRule="auto"/>
      </w:pPr>
      <w:r w:rsidRPr="00477513">
        <w:t xml:space="preserve">Busby, P. E., </w:t>
      </w:r>
      <w:proofErr w:type="spellStart"/>
      <w:r w:rsidRPr="00477513">
        <w:t>Newcombe</w:t>
      </w:r>
      <w:proofErr w:type="spellEnd"/>
      <w:r w:rsidRPr="00477513">
        <w:t xml:space="preserve">, G., </w:t>
      </w:r>
      <w:proofErr w:type="spellStart"/>
      <w:r w:rsidRPr="00477513">
        <w:t>Dirzo</w:t>
      </w:r>
      <w:proofErr w:type="spellEnd"/>
      <w:r w:rsidRPr="00477513">
        <w:t xml:space="preserve">, R. &amp; </w:t>
      </w:r>
      <w:proofErr w:type="spellStart"/>
      <w:r w:rsidRPr="00477513">
        <w:t>Whitham</w:t>
      </w:r>
      <w:proofErr w:type="spellEnd"/>
      <w:r w:rsidRPr="00477513">
        <w:t>, T.G</w:t>
      </w:r>
      <w:proofErr w:type="gramStart"/>
      <w:r w:rsidRPr="00477513">
        <w:t>. .</w:t>
      </w:r>
      <w:proofErr w:type="gramEnd"/>
      <w:r w:rsidRPr="00477513">
        <w:t xml:space="preserve"> 2013. Genetic basis of pathogen community structure for foundation tree species in a common garden and in the wild. </w:t>
      </w:r>
      <w:proofErr w:type="gramStart"/>
      <w:r w:rsidRPr="00477513">
        <w:t xml:space="preserve">Journal of Ecology </w:t>
      </w:r>
      <w:r w:rsidRPr="00477513">
        <w:rPr>
          <w:b/>
          <w:bCs/>
        </w:rPr>
        <w:t>101</w:t>
      </w:r>
      <w:r w:rsidRPr="00477513">
        <w:t>:867–877.</w:t>
      </w:r>
      <w:proofErr w:type="gramEnd"/>
    </w:p>
    <w:p w:rsidR="00477513" w:rsidRDefault="00477513" w:rsidP="00477513">
      <w:pPr>
        <w:spacing w:line="480" w:lineRule="auto"/>
      </w:pPr>
    </w:p>
    <w:p w:rsidR="00477513" w:rsidRPr="00477513" w:rsidRDefault="00477513" w:rsidP="00477513">
      <w:pPr>
        <w:spacing w:line="480" w:lineRule="auto"/>
      </w:pPr>
      <w:r w:rsidRPr="00477513">
        <w:t xml:space="preserve">Busby, P. E., </w:t>
      </w:r>
      <w:proofErr w:type="spellStart"/>
      <w:r w:rsidRPr="00477513">
        <w:t>Newcombe</w:t>
      </w:r>
      <w:proofErr w:type="spellEnd"/>
      <w:r w:rsidRPr="00477513">
        <w:t xml:space="preserve">, G., </w:t>
      </w:r>
      <w:proofErr w:type="spellStart"/>
      <w:r w:rsidRPr="00477513">
        <w:t>Dirzo</w:t>
      </w:r>
      <w:proofErr w:type="spellEnd"/>
      <w:r w:rsidRPr="00477513">
        <w:t xml:space="preserve">, R. &amp; </w:t>
      </w:r>
      <w:proofErr w:type="spellStart"/>
      <w:r w:rsidRPr="00477513">
        <w:t>Whitham</w:t>
      </w:r>
      <w:proofErr w:type="spellEnd"/>
      <w:r w:rsidRPr="00477513">
        <w:t>, T.G</w:t>
      </w:r>
      <w:proofErr w:type="gramStart"/>
      <w:r w:rsidRPr="00477513">
        <w:t>. .</w:t>
      </w:r>
      <w:proofErr w:type="gramEnd"/>
      <w:r w:rsidRPr="00477513">
        <w:t xml:space="preserve"> </w:t>
      </w:r>
      <w:proofErr w:type="gramStart"/>
      <w:r w:rsidRPr="00477513">
        <w:t>In Press.</w:t>
      </w:r>
      <w:proofErr w:type="gramEnd"/>
      <w:r w:rsidRPr="00477513">
        <w:t xml:space="preserve"> Differentiating genetic and environmental drivers of plant-pathogen community interactions. </w:t>
      </w:r>
      <w:proofErr w:type="gramStart"/>
      <w:r w:rsidRPr="00477513">
        <w:t>Journal of Ecology.</w:t>
      </w:r>
      <w:proofErr w:type="gramEnd"/>
    </w:p>
    <w:p w:rsidR="00477513" w:rsidRDefault="00477513" w:rsidP="00477513">
      <w:pPr>
        <w:spacing w:line="480" w:lineRule="auto"/>
      </w:pPr>
    </w:p>
    <w:p w:rsidR="00477513" w:rsidRPr="00477513" w:rsidRDefault="00477513" w:rsidP="00477513">
      <w:pPr>
        <w:spacing w:line="480" w:lineRule="auto"/>
      </w:pPr>
      <w:proofErr w:type="gramStart"/>
      <w:r w:rsidRPr="00477513">
        <w:t>Butts, C. T. 2010.</w:t>
      </w:r>
      <w:proofErr w:type="gramEnd"/>
      <w:r w:rsidRPr="00477513">
        <w:t xml:space="preserve"> </w:t>
      </w:r>
      <w:proofErr w:type="spellStart"/>
      <w:proofErr w:type="gramStart"/>
      <w:r w:rsidRPr="00477513">
        <w:t>sna</w:t>
      </w:r>
      <w:proofErr w:type="spellEnd"/>
      <w:proofErr w:type="gramEnd"/>
      <w:r w:rsidRPr="00477513">
        <w:t xml:space="preserve">: Tools for Social Network Analysis. </w:t>
      </w:r>
      <w:proofErr w:type="gramStart"/>
      <w:r w:rsidRPr="00477513">
        <w:t>R package version 2.1.</w:t>
      </w:r>
      <w:proofErr w:type="gramEnd"/>
    </w:p>
    <w:p w:rsidR="00477513" w:rsidRDefault="00477513" w:rsidP="00477513">
      <w:pPr>
        <w:spacing w:line="480" w:lineRule="auto"/>
      </w:pPr>
    </w:p>
    <w:p w:rsidR="00477513" w:rsidRPr="00477513" w:rsidRDefault="00477513" w:rsidP="00477513">
      <w:pPr>
        <w:spacing w:line="480" w:lineRule="auto"/>
      </w:pPr>
      <w:proofErr w:type="spellStart"/>
      <w:r w:rsidRPr="00477513">
        <w:t>Dirzo</w:t>
      </w:r>
      <w:proofErr w:type="spellEnd"/>
      <w:r w:rsidRPr="00477513">
        <w:t>, R. D., C</w:t>
      </w:r>
      <w:proofErr w:type="gramStart"/>
      <w:r w:rsidRPr="00477513">
        <w:t>. .</w:t>
      </w:r>
      <w:proofErr w:type="gramEnd"/>
      <w:r w:rsidRPr="00477513">
        <w:t xml:space="preserve"> 1995. Plant-Herbivore Interactions in Mesoamerican Tropical Dry Forests </w:t>
      </w:r>
      <w:r w:rsidRPr="00477513">
        <w:rPr>
          <w:i/>
          <w:iCs/>
        </w:rPr>
        <w:t>in</w:t>
      </w:r>
      <w:r w:rsidRPr="00477513">
        <w:t xml:space="preserve"> H. M. S Bullock, and E Medina, editor. Cambridge University Press</w:t>
      </w:r>
      <w:proofErr w:type="gramStart"/>
      <w:r w:rsidRPr="00477513">
        <w:t>,,</w:t>
      </w:r>
      <w:proofErr w:type="gramEnd"/>
      <w:r w:rsidRPr="00477513">
        <w:t xml:space="preserve"> Cambridge, UK.</w:t>
      </w:r>
    </w:p>
    <w:p w:rsidR="00477513" w:rsidRPr="00477513" w:rsidRDefault="00477513" w:rsidP="00477513">
      <w:pPr>
        <w:spacing w:line="480" w:lineRule="auto"/>
      </w:pPr>
      <w:proofErr w:type="gramStart"/>
      <w:r w:rsidRPr="00477513">
        <w:t>Freeman, L. C. 1979.</w:t>
      </w:r>
      <w:proofErr w:type="gramEnd"/>
      <w:r w:rsidRPr="00477513">
        <w:t xml:space="preserve"> Centrality in Social Networks I: Conceptual Clarification. Social Networks</w:t>
      </w:r>
      <w:proofErr w:type="gramStart"/>
      <w:r w:rsidRPr="00477513">
        <w:t>:215</w:t>
      </w:r>
      <w:proofErr w:type="gramEnd"/>
      <w:r w:rsidRPr="00477513">
        <w:t>-239.</w:t>
      </w:r>
    </w:p>
    <w:p w:rsidR="00BF4C42" w:rsidRDefault="00BF4C42" w:rsidP="00477513">
      <w:pPr>
        <w:spacing w:line="480" w:lineRule="auto"/>
      </w:pPr>
    </w:p>
    <w:p w:rsidR="00BF4C42" w:rsidRDefault="00BF4C42" w:rsidP="00477513">
      <w:pPr>
        <w:spacing w:line="480" w:lineRule="auto"/>
      </w:pPr>
      <w:r>
        <w:t>Our lichen community heritability paper</w:t>
      </w:r>
    </w:p>
    <w:p w:rsidR="00477513" w:rsidRDefault="00477513" w:rsidP="00477513">
      <w:pPr>
        <w:spacing w:line="480" w:lineRule="auto"/>
      </w:pPr>
    </w:p>
    <w:p w:rsidR="00477513" w:rsidRPr="00477513" w:rsidRDefault="00477513" w:rsidP="00477513">
      <w:pPr>
        <w:spacing w:line="480" w:lineRule="auto"/>
      </w:pPr>
      <w:proofErr w:type="spellStart"/>
      <w:proofErr w:type="gramStart"/>
      <w:r w:rsidRPr="00477513">
        <w:t>Ohgushi</w:t>
      </w:r>
      <w:proofErr w:type="spellEnd"/>
      <w:r w:rsidRPr="00477513">
        <w:t>, T. 2005.</w:t>
      </w:r>
      <w:proofErr w:type="gramEnd"/>
      <w:r w:rsidRPr="00477513">
        <w:t xml:space="preserve"> Indirect interaction webs: Herbivore-induced effects through trait change in plants. . Annual Review of Ecology Evolution and </w:t>
      </w:r>
      <w:proofErr w:type="spellStart"/>
      <w:r w:rsidRPr="00477513">
        <w:t>Systematics</w:t>
      </w:r>
      <w:proofErr w:type="spellEnd"/>
      <w:r w:rsidRPr="00477513">
        <w:t xml:space="preserve"> </w:t>
      </w:r>
      <w:r w:rsidRPr="00477513">
        <w:rPr>
          <w:b/>
          <w:bCs/>
        </w:rPr>
        <w:t>36</w:t>
      </w:r>
      <w:r w:rsidRPr="00477513">
        <w:t>:81-105.</w:t>
      </w:r>
    </w:p>
    <w:p w:rsidR="00477513" w:rsidRDefault="00477513" w:rsidP="00477513">
      <w:pPr>
        <w:spacing w:line="480" w:lineRule="auto"/>
      </w:pPr>
    </w:p>
    <w:p w:rsidR="00477513" w:rsidRPr="00477513" w:rsidRDefault="00477513" w:rsidP="00477513">
      <w:pPr>
        <w:spacing w:line="480" w:lineRule="auto"/>
      </w:pPr>
      <w:r w:rsidRPr="00477513">
        <w:t xml:space="preserve">Schweitzer, J., Bailey, J., Fischer, D., </w:t>
      </w:r>
      <w:proofErr w:type="spellStart"/>
      <w:r w:rsidRPr="00477513">
        <w:t>LeRoy</w:t>
      </w:r>
      <w:proofErr w:type="spellEnd"/>
      <w:r w:rsidRPr="00477513">
        <w:t xml:space="preserve">, C., </w:t>
      </w:r>
      <w:proofErr w:type="spellStart"/>
      <w:r w:rsidRPr="00477513">
        <w:t>Lonsdorf</w:t>
      </w:r>
      <w:proofErr w:type="spellEnd"/>
      <w:r w:rsidRPr="00477513">
        <w:t xml:space="preserve">, E., </w:t>
      </w:r>
      <w:proofErr w:type="spellStart"/>
      <w:r w:rsidRPr="00477513">
        <w:t>Whitham</w:t>
      </w:r>
      <w:proofErr w:type="spellEnd"/>
      <w:r w:rsidRPr="00477513">
        <w:t>, T. &amp; Hart, S</w:t>
      </w:r>
      <w:proofErr w:type="gramStart"/>
      <w:r w:rsidRPr="00477513">
        <w:t>. .</w:t>
      </w:r>
      <w:proofErr w:type="gramEnd"/>
      <w:r w:rsidRPr="00477513">
        <w:t xml:space="preserve"> 2008. Plant-soil-microorganism interactions: heritable relationship between plant genotype and associated soil microorganisms. . </w:t>
      </w:r>
      <w:proofErr w:type="gramStart"/>
      <w:r w:rsidRPr="00477513">
        <w:t xml:space="preserve">Ecology </w:t>
      </w:r>
      <w:r w:rsidRPr="00477513">
        <w:rPr>
          <w:b/>
          <w:bCs/>
        </w:rPr>
        <w:t>89</w:t>
      </w:r>
      <w:r w:rsidRPr="00477513">
        <w:t>:773–781.</w:t>
      </w:r>
      <w:proofErr w:type="gramEnd"/>
    </w:p>
    <w:p w:rsidR="00477513" w:rsidRDefault="00477513" w:rsidP="00477513">
      <w:pPr>
        <w:spacing w:line="480" w:lineRule="auto"/>
      </w:pPr>
    </w:p>
    <w:p w:rsidR="00477513" w:rsidRPr="00477513" w:rsidRDefault="00477513" w:rsidP="00477513">
      <w:pPr>
        <w:spacing w:line="480" w:lineRule="auto"/>
      </w:pPr>
      <w:proofErr w:type="spellStart"/>
      <w:r w:rsidRPr="00477513">
        <w:t>Zytynska</w:t>
      </w:r>
      <w:proofErr w:type="spellEnd"/>
      <w:r w:rsidRPr="00477513">
        <w:t xml:space="preserve">, S. E., M. F. Fay, D. Penny, and R. F. </w:t>
      </w:r>
      <w:proofErr w:type="spellStart"/>
      <w:r w:rsidRPr="00477513">
        <w:t>Preziosi</w:t>
      </w:r>
      <w:proofErr w:type="spellEnd"/>
      <w:r w:rsidRPr="00477513">
        <w:t xml:space="preserve">. 2011. Genetic variation in a tropical tree species influences the associated epiphytic plant and invertebrate communities in a complex forest ecosystem. . </w:t>
      </w:r>
      <w:proofErr w:type="gramStart"/>
      <w:r w:rsidRPr="00477513">
        <w:t xml:space="preserve">Philosophical Transactions of the Royal Society B </w:t>
      </w:r>
      <w:r w:rsidRPr="00477513">
        <w:rPr>
          <w:b/>
          <w:bCs/>
        </w:rPr>
        <w:t>366</w:t>
      </w:r>
      <w:r w:rsidRPr="00477513">
        <w:t>:1329–1336.</w:t>
      </w:r>
      <w:proofErr w:type="gramEnd"/>
    </w:p>
    <w:p w:rsidR="00BF4C42" w:rsidRDefault="00BF4C42" w:rsidP="00BF4C42">
      <w:pPr>
        <w:spacing w:line="480" w:lineRule="auto"/>
      </w:pPr>
    </w:p>
    <w:p w:rsidR="00BF4C42" w:rsidRDefault="00BF4C42" w:rsidP="00BF4C42">
      <w:pPr>
        <w:spacing w:line="480" w:lineRule="auto"/>
      </w:pPr>
    </w:p>
    <w:p w:rsidR="00BF4C42" w:rsidRDefault="00BF4C42" w:rsidP="00BF4C42">
      <w:pPr>
        <w:widowControl w:val="0"/>
        <w:autoSpaceDE w:val="0"/>
        <w:autoSpaceDN w:val="0"/>
        <w:adjustRightInd w:val="0"/>
        <w:spacing w:line="480" w:lineRule="auto"/>
        <w:rPr>
          <w:rFonts w:cs="Times New Roman"/>
          <w:sz w:val="32"/>
          <w:szCs w:val="32"/>
        </w:rPr>
      </w:pPr>
      <w:r>
        <w:rPr>
          <w:rFonts w:cs="Times New Roman"/>
          <w:sz w:val="32"/>
          <w:szCs w:val="32"/>
        </w:rPr>
        <w:t>Relative importance of genetic, ontogenetic, induction,</w:t>
      </w:r>
    </w:p>
    <w:p w:rsidR="00BF4C42" w:rsidRDefault="00BF4C42" w:rsidP="00BF4C42">
      <w:pPr>
        <w:widowControl w:val="0"/>
        <w:autoSpaceDE w:val="0"/>
        <w:autoSpaceDN w:val="0"/>
        <w:adjustRightInd w:val="0"/>
        <w:spacing w:line="480" w:lineRule="auto"/>
        <w:rPr>
          <w:rFonts w:cs="Times New Roman"/>
          <w:sz w:val="32"/>
          <w:szCs w:val="32"/>
        </w:rPr>
      </w:pPr>
      <w:proofErr w:type="gramStart"/>
      <w:r>
        <w:rPr>
          <w:rFonts w:cs="Times New Roman"/>
          <w:sz w:val="32"/>
          <w:szCs w:val="32"/>
        </w:rPr>
        <w:t>and</w:t>
      </w:r>
      <w:proofErr w:type="gramEnd"/>
      <w:r>
        <w:rPr>
          <w:rFonts w:cs="Times New Roman"/>
          <w:sz w:val="32"/>
          <w:szCs w:val="32"/>
        </w:rPr>
        <w:t xml:space="preserve"> seasonal variation in producing a multivariate</w:t>
      </w:r>
    </w:p>
    <w:p w:rsidR="00BF4C42" w:rsidRDefault="00BF4C42" w:rsidP="00BF4C42">
      <w:pPr>
        <w:widowControl w:val="0"/>
        <w:autoSpaceDE w:val="0"/>
        <w:autoSpaceDN w:val="0"/>
        <w:adjustRightInd w:val="0"/>
        <w:spacing w:line="480" w:lineRule="auto"/>
        <w:rPr>
          <w:rFonts w:cs="Times New Roman"/>
          <w:sz w:val="32"/>
          <w:szCs w:val="32"/>
        </w:rPr>
      </w:pPr>
      <w:proofErr w:type="gramStart"/>
      <w:r>
        <w:rPr>
          <w:rFonts w:cs="Times New Roman"/>
          <w:sz w:val="32"/>
          <w:szCs w:val="32"/>
        </w:rPr>
        <w:t>defense</w:t>
      </w:r>
      <w:proofErr w:type="gramEnd"/>
      <w:r>
        <w:rPr>
          <w:rFonts w:cs="Times New Roman"/>
          <w:sz w:val="32"/>
          <w:szCs w:val="32"/>
        </w:rPr>
        <w:t xml:space="preserve"> phenotype in a foundation tree species</w:t>
      </w:r>
    </w:p>
    <w:p w:rsidR="00BF4C42" w:rsidRDefault="00BF4C42" w:rsidP="00BF4C42">
      <w:pPr>
        <w:widowControl w:val="0"/>
        <w:autoSpaceDE w:val="0"/>
        <w:autoSpaceDN w:val="0"/>
        <w:adjustRightInd w:val="0"/>
        <w:spacing w:line="480" w:lineRule="auto"/>
        <w:rPr>
          <w:rFonts w:cs="Times New Roman"/>
          <w:sz w:val="12"/>
          <w:szCs w:val="12"/>
        </w:rPr>
      </w:pPr>
      <w:r>
        <w:rPr>
          <w:rFonts w:cs="Times New Roman"/>
          <w:sz w:val="20"/>
          <w:szCs w:val="20"/>
        </w:rPr>
        <w:t xml:space="preserve"> Liza M. </w:t>
      </w:r>
      <w:proofErr w:type="spellStart"/>
      <w:r>
        <w:rPr>
          <w:rFonts w:cs="Times New Roman"/>
          <w:sz w:val="20"/>
          <w:szCs w:val="20"/>
        </w:rPr>
        <w:t>Holeski</w:t>
      </w:r>
      <w:proofErr w:type="spellEnd"/>
      <w:r>
        <w:rPr>
          <w:rFonts w:cs="Times New Roman"/>
          <w:sz w:val="20"/>
          <w:szCs w:val="20"/>
        </w:rPr>
        <w:t xml:space="preserve"> </w:t>
      </w:r>
      <w:proofErr w:type="gramStart"/>
      <w:r>
        <w:rPr>
          <w:rFonts w:cs="Times New Roman"/>
          <w:sz w:val="12"/>
          <w:szCs w:val="12"/>
        </w:rPr>
        <w:t xml:space="preserve">• </w:t>
      </w:r>
      <w:r>
        <w:rPr>
          <w:rFonts w:cs="Times New Roman"/>
          <w:sz w:val="20"/>
          <w:szCs w:val="20"/>
        </w:rPr>
        <w:t xml:space="preserve"> Michael</w:t>
      </w:r>
      <w:proofErr w:type="gramEnd"/>
      <w:r>
        <w:rPr>
          <w:rFonts w:cs="Times New Roman"/>
          <w:sz w:val="20"/>
          <w:szCs w:val="20"/>
        </w:rPr>
        <w:t xml:space="preserve"> L. </w:t>
      </w:r>
      <w:proofErr w:type="spellStart"/>
      <w:r>
        <w:rPr>
          <w:rFonts w:cs="Times New Roman"/>
          <w:sz w:val="20"/>
          <w:szCs w:val="20"/>
        </w:rPr>
        <w:t>Hillstrom</w:t>
      </w:r>
      <w:proofErr w:type="spellEnd"/>
      <w:r>
        <w:rPr>
          <w:rFonts w:cs="Times New Roman"/>
          <w:sz w:val="20"/>
          <w:szCs w:val="20"/>
        </w:rPr>
        <w:t xml:space="preserve"> </w:t>
      </w:r>
      <w:r>
        <w:rPr>
          <w:rFonts w:cs="Times New Roman"/>
          <w:sz w:val="12"/>
          <w:szCs w:val="12"/>
        </w:rPr>
        <w:t>•</w:t>
      </w:r>
    </w:p>
    <w:p w:rsidR="000C6B36" w:rsidRDefault="00BF4C42" w:rsidP="00BF4C42">
      <w:pPr>
        <w:spacing w:line="480" w:lineRule="auto"/>
        <w:sectPr w:rsidR="000C6B36">
          <w:footerReference w:type="even" r:id="rId11"/>
          <w:footerReference w:type="default" r:id="rId12"/>
          <w:pgSz w:w="12240" w:h="15840"/>
          <w:pgMar w:top="1440" w:right="1440" w:bottom="1440" w:left="1440" w:gutter="0"/>
          <w:lnNumType w:countBy="1"/>
        </w:sectPr>
      </w:pPr>
      <w:r>
        <w:rPr>
          <w:rFonts w:cs="Times New Roman"/>
          <w:sz w:val="20"/>
          <w:szCs w:val="20"/>
        </w:rPr>
        <w:t xml:space="preserve"> Thomas G. </w:t>
      </w:r>
      <w:proofErr w:type="spellStart"/>
      <w:r>
        <w:rPr>
          <w:rFonts w:cs="Times New Roman"/>
          <w:sz w:val="20"/>
          <w:szCs w:val="20"/>
        </w:rPr>
        <w:t>Whitham</w:t>
      </w:r>
      <w:proofErr w:type="spellEnd"/>
      <w:r>
        <w:rPr>
          <w:rFonts w:cs="Times New Roman"/>
          <w:sz w:val="20"/>
          <w:szCs w:val="20"/>
        </w:rPr>
        <w:t xml:space="preserve"> </w:t>
      </w:r>
      <w:proofErr w:type="gramStart"/>
      <w:r>
        <w:rPr>
          <w:rFonts w:cs="Times New Roman"/>
          <w:sz w:val="12"/>
          <w:szCs w:val="12"/>
        </w:rPr>
        <w:t xml:space="preserve">• </w:t>
      </w:r>
      <w:r>
        <w:rPr>
          <w:rFonts w:cs="Times New Roman"/>
          <w:sz w:val="20"/>
          <w:szCs w:val="20"/>
        </w:rPr>
        <w:t xml:space="preserve"> Richard</w:t>
      </w:r>
      <w:proofErr w:type="gramEnd"/>
      <w:r>
        <w:rPr>
          <w:rFonts w:cs="Times New Roman"/>
          <w:sz w:val="20"/>
          <w:szCs w:val="20"/>
        </w:rPr>
        <w:t xml:space="preserve"> L. </w:t>
      </w:r>
      <w:proofErr w:type="spellStart"/>
      <w:r>
        <w:rPr>
          <w:rFonts w:cs="Times New Roman"/>
          <w:sz w:val="20"/>
          <w:szCs w:val="20"/>
        </w:rPr>
        <w:t>Lindroth</w:t>
      </w:r>
      <w:proofErr w:type="spellEnd"/>
      <w:r>
        <w:rPr>
          <w:rFonts w:cs="Times New Roman"/>
          <w:sz w:val="20"/>
          <w:szCs w:val="20"/>
        </w:rPr>
        <w:t xml:space="preserve">. </w:t>
      </w:r>
      <w:proofErr w:type="spellStart"/>
      <w:r>
        <w:rPr>
          <w:rFonts w:cs="Times New Roman"/>
          <w:sz w:val="17"/>
          <w:szCs w:val="17"/>
        </w:rPr>
        <w:t>Oecologia</w:t>
      </w:r>
      <w:proofErr w:type="spellEnd"/>
      <w:r>
        <w:rPr>
          <w:rFonts w:cs="Times New Roman"/>
          <w:sz w:val="17"/>
          <w:szCs w:val="17"/>
        </w:rPr>
        <w:t xml:space="preserve"> (2012) 170:695–707</w:t>
      </w:r>
    </w:p>
    <w:p w:rsidR="00052513" w:rsidRDefault="00052513" w:rsidP="00052513">
      <w:pPr>
        <w:spacing w:line="480" w:lineRule="auto"/>
      </w:pPr>
      <w:r>
        <w:rPr>
          <w:b/>
        </w:rPr>
        <w:t>Table 1</w:t>
      </w:r>
      <w:r w:rsidRPr="00AD2545">
        <w:rPr>
          <w:b/>
        </w:rPr>
        <w:t>.</w:t>
      </w:r>
      <w:r>
        <w:t xml:space="preserve"> </w:t>
      </w:r>
      <w:proofErr w:type="gramStart"/>
      <w:r>
        <w:t>Hypotheses explaining patterns of genetic correlations among communities, with details on our approach to testing them.</w:t>
      </w:r>
      <w:proofErr w:type="gramEnd"/>
      <w:r>
        <w:t xml:space="preserve"> </w:t>
      </w:r>
    </w:p>
    <w:tbl>
      <w:tblPr>
        <w:tblStyle w:val="TableGrid"/>
        <w:tblW w:w="14418" w:type="dxa"/>
        <w:tblLook w:val="04A0"/>
      </w:tblPr>
      <w:tblGrid>
        <w:gridCol w:w="3438"/>
        <w:gridCol w:w="3150"/>
        <w:gridCol w:w="1440"/>
        <w:gridCol w:w="2880"/>
        <w:gridCol w:w="3510"/>
      </w:tblGrid>
      <w:tr w:rsidR="00052513" w:rsidRPr="00CC1437">
        <w:trPr>
          <w:trHeight w:val="260"/>
        </w:trPr>
        <w:tc>
          <w:tcPr>
            <w:tcW w:w="3438" w:type="dxa"/>
            <w:tcBorders>
              <w:top w:val="single" w:sz="4" w:space="0" w:color="auto"/>
              <w:left w:val="nil"/>
              <w:bottom w:val="single" w:sz="4" w:space="0" w:color="auto"/>
              <w:right w:val="nil"/>
            </w:tcBorders>
          </w:tcPr>
          <w:p w:rsidR="00052513" w:rsidRPr="00E07841" w:rsidRDefault="00052513" w:rsidP="006B16A2">
            <w:pPr>
              <w:spacing w:line="480" w:lineRule="auto"/>
              <w:rPr>
                <w:b/>
                <w:bCs/>
                <w:sz w:val="20"/>
                <w:u w:val="single"/>
              </w:rPr>
            </w:pPr>
            <w:r w:rsidRPr="00E07841">
              <w:rPr>
                <w:b/>
                <w:bCs/>
                <w:sz w:val="20"/>
                <w:u w:val="single"/>
              </w:rPr>
              <w:t>Hypothesis</w:t>
            </w:r>
          </w:p>
        </w:tc>
        <w:tc>
          <w:tcPr>
            <w:tcW w:w="3150" w:type="dxa"/>
            <w:tcBorders>
              <w:top w:val="single" w:sz="4" w:space="0" w:color="auto"/>
              <w:left w:val="nil"/>
              <w:bottom w:val="single" w:sz="4" w:space="0" w:color="auto"/>
              <w:right w:val="nil"/>
            </w:tcBorders>
          </w:tcPr>
          <w:p w:rsidR="00052513" w:rsidRPr="00E07841" w:rsidRDefault="00052513" w:rsidP="006B16A2">
            <w:pPr>
              <w:spacing w:line="480" w:lineRule="auto"/>
              <w:rPr>
                <w:b/>
                <w:bCs/>
                <w:sz w:val="20"/>
                <w:u w:val="single"/>
              </w:rPr>
            </w:pPr>
            <w:r>
              <w:rPr>
                <w:b/>
                <w:bCs/>
                <w:sz w:val="20"/>
                <w:u w:val="single"/>
              </w:rPr>
              <w:t>Reasoning</w:t>
            </w:r>
          </w:p>
        </w:tc>
        <w:tc>
          <w:tcPr>
            <w:tcW w:w="1440" w:type="dxa"/>
            <w:tcBorders>
              <w:top w:val="single" w:sz="4" w:space="0" w:color="auto"/>
              <w:left w:val="nil"/>
              <w:bottom w:val="single" w:sz="4" w:space="0" w:color="auto"/>
              <w:right w:val="nil"/>
            </w:tcBorders>
          </w:tcPr>
          <w:p w:rsidR="00052513" w:rsidRPr="00E07841" w:rsidRDefault="00052513" w:rsidP="006B16A2">
            <w:pPr>
              <w:spacing w:line="480" w:lineRule="auto"/>
              <w:rPr>
                <w:b/>
                <w:bCs/>
                <w:sz w:val="20"/>
                <w:u w:val="single"/>
              </w:rPr>
            </w:pPr>
            <w:r w:rsidRPr="00E07841">
              <w:rPr>
                <w:b/>
                <w:bCs/>
                <w:sz w:val="20"/>
                <w:u w:val="single"/>
              </w:rPr>
              <w:t>Our test</w:t>
            </w:r>
          </w:p>
        </w:tc>
        <w:tc>
          <w:tcPr>
            <w:tcW w:w="2880" w:type="dxa"/>
            <w:tcBorders>
              <w:top w:val="single" w:sz="4" w:space="0" w:color="auto"/>
              <w:left w:val="nil"/>
              <w:bottom w:val="single" w:sz="4" w:space="0" w:color="auto"/>
              <w:right w:val="nil"/>
            </w:tcBorders>
          </w:tcPr>
          <w:p w:rsidR="00052513" w:rsidRPr="00E07841" w:rsidRDefault="00052513" w:rsidP="006B16A2">
            <w:pPr>
              <w:spacing w:line="480" w:lineRule="auto"/>
              <w:rPr>
                <w:b/>
                <w:bCs/>
                <w:sz w:val="20"/>
                <w:u w:val="single"/>
              </w:rPr>
            </w:pPr>
            <w:r w:rsidRPr="00E07841">
              <w:rPr>
                <w:b/>
                <w:bCs/>
                <w:sz w:val="20"/>
                <w:u w:val="single"/>
              </w:rPr>
              <w:t>Note</w:t>
            </w:r>
            <w:r>
              <w:rPr>
                <w:b/>
                <w:bCs/>
                <w:sz w:val="20"/>
                <w:u w:val="single"/>
              </w:rPr>
              <w:t>s</w:t>
            </w:r>
            <w:r w:rsidRPr="00E07841">
              <w:rPr>
                <w:b/>
                <w:bCs/>
                <w:sz w:val="20"/>
                <w:u w:val="single"/>
              </w:rPr>
              <w:t xml:space="preserve"> on our test</w:t>
            </w:r>
          </w:p>
        </w:tc>
        <w:tc>
          <w:tcPr>
            <w:tcW w:w="3510" w:type="dxa"/>
            <w:tcBorders>
              <w:top w:val="single" w:sz="4" w:space="0" w:color="auto"/>
              <w:left w:val="nil"/>
              <w:bottom w:val="single" w:sz="4" w:space="0" w:color="auto"/>
              <w:right w:val="nil"/>
            </w:tcBorders>
          </w:tcPr>
          <w:p w:rsidR="00052513" w:rsidRPr="00E07841" w:rsidRDefault="00052513" w:rsidP="006B16A2">
            <w:pPr>
              <w:spacing w:line="480" w:lineRule="auto"/>
              <w:rPr>
                <w:b/>
                <w:bCs/>
                <w:sz w:val="20"/>
                <w:u w:val="single"/>
              </w:rPr>
            </w:pPr>
            <w:r w:rsidRPr="00E07841">
              <w:rPr>
                <w:b/>
                <w:bCs/>
                <w:sz w:val="20"/>
                <w:u w:val="single"/>
              </w:rPr>
              <w:t>Result if hypothesis is supported</w:t>
            </w:r>
          </w:p>
        </w:tc>
      </w:tr>
      <w:tr w:rsidR="00052513" w:rsidRPr="00CC1437">
        <w:trPr>
          <w:trHeight w:val="1440"/>
        </w:trPr>
        <w:tc>
          <w:tcPr>
            <w:tcW w:w="3438" w:type="dxa"/>
            <w:tcBorders>
              <w:top w:val="nil"/>
              <w:left w:val="nil"/>
              <w:bottom w:val="nil"/>
              <w:right w:val="nil"/>
            </w:tcBorders>
          </w:tcPr>
          <w:p w:rsidR="00052513" w:rsidRPr="00CC1437" w:rsidRDefault="00052513" w:rsidP="006B16A2">
            <w:pPr>
              <w:spacing w:line="480" w:lineRule="auto"/>
              <w:rPr>
                <w:b/>
                <w:bCs/>
                <w:sz w:val="18"/>
              </w:rPr>
            </w:pPr>
            <w:r w:rsidRPr="00CC1437">
              <w:rPr>
                <w:b/>
                <w:bCs/>
                <w:sz w:val="18"/>
              </w:rPr>
              <w:t>Taxonomic similarity hypothesis</w:t>
            </w:r>
            <w:r w:rsidRPr="00CC1437">
              <w:rPr>
                <w:sz w:val="18"/>
              </w:rPr>
              <w:t xml:space="preserve">: communities more closely related to each other will be more strongly correlated than are distantly related organisms. </w:t>
            </w:r>
          </w:p>
        </w:tc>
        <w:tc>
          <w:tcPr>
            <w:tcW w:w="3150" w:type="dxa"/>
            <w:tcBorders>
              <w:top w:val="nil"/>
              <w:left w:val="nil"/>
              <w:bottom w:val="nil"/>
              <w:right w:val="nil"/>
            </w:tcBorders>
          </w:tcPr>
          <w:p w:rsidR="00052513" w:rsidRPr="00CC1437" w:rsidRDefault="00D42D57" w:rsidP="006B16A2">
            <w:pPr>
              <w:spacing w:line="480" w:lineRule="auto"/>
              <w:rPr>
                <w:sz w:val="18"/>
              </w:rPr>
            </w:pPr>
            <w:r>
              <w:rPr>
                <w:sz w:val="18"/>
              </w:rPr>
              <w:t>A</w:t>
            </w:r>
            <w:r w:rsidR="00052513" w:rsidRPr="00CC1437">
              <w:rPr>
                <w:sz w:val="18"/>
              </w:rPr>
              <w:t xml:space="preserve"> gene will be more likely to influence related organisms than unrelated organisms because related organisms share similar resource needs and functional characteristics.</w:t>
            </w:r>
          </w:p>
        </w:tc>
        <w:tc>
          <w:tcPr>
            <w:tcW w:w="1440" w:type="dxa"/>
            <w:tcBorders>
              <w:top w:val="nil"/>
              <w:left w:val="nil"/>
              <w:bottom w:val="nil"/>
              <w:right w:val="nil"/>
            </w:tcBorders>
          </w:tcPr>
          <w:p w:rsidR="00052513" w:rsidRPr="00CC1437" w:rsidRDefault="00052513" w:rsidP="006B16A2">
            <w:pPr>
              <w:spacing w:line="480" w:lineRule="auto"/>
              <w:rPr>
                <w:sz w:val="18"/>
              </w:rPr>
            </w:pPr>
            <w:r w:rsidRPr="00CC1437">
              <w:rPr>
                <w:sz w:val="18"/>
              </w:rPr>
              <w:t>Explanatory matrix in partial mantel test.</w:t>
            </w:r>
          </w:p>
        </w:tc>
        <w:tc>
          <w:tcPr>
            <w:tcW w:w="2880" w:type="dxa"/>
            <w:tcBorders>
              <w:top w:val="nil"/>
              <w:left w:val="nil"/>
              <w:bottom w:val="nil"/>
              <w:right w:val="nil"/>
            </w:tcBorders>
          </w:tcPr>
          <w:p w:rsidR="00052513" w:rsidRPr="00CC1437" w:rsidRDefault="00052513" w:rsidP="00D42D57">
            <w:pPr>
              <w:spacing w:line="480" w:lineRule="auto"/>
              <w:rPr>
                <w:sz w:val="18"/>
              </w:rPr>
            </w:pPr>
            <w:r w:rsidRPr="00CC1437">
              <w:rPr>
                <w:sz w:val="18"/>
              </w:rPr>
              <w:t xml:space="preserve">Binned communities into three taxonomic groups: fungi, bacteria, and arthropods. Data matrix coded as: 0 = same taxonomic group, 1 = different </w:t>
            </w:r>
            <w:r w:rsidR="00D42D57">
              <w:rPr>
                <w:sz w:val="18"/>
              </w:rPr>
              <w:t>taxonomic group.</w:t>
            </w:r>
          </w:p>
        </w:tc>
        <w:tc>
          <w:tcPr>
            <w:tcW w:w="3510" w:type="dxa"/>
            <w:tcBorders>
              <w:top w:val="nil"/>
              <w:left w:val="nil"/>
              <w:bottom w:val="nil"/>
              <w:right w:val="nil"/>
            </w:tcBorders>
          </w:tcPr>
          <w:p w:rsidR="00052513" w:rsidRPr="00CC1437" w:rsidRDefault="00052513" w:rsidP="006B16A2">
            <w:pPr>
              <w:spacing w:line="480" w:lineRule="auto"/>
              <w:rPr>
                <w:sz w:val="18"/>
              </w:rPr>
            </w:pPr>
            <w:r>
              <w:rPr>
                <w:sz w:val="18"/>
              </w:rPr>
              <w:t>A negative slope between t</w:t>
            </w:r>
            <w:r w:rsidRPr="00CC1437">
              <w:rPr>
                <w:sz w:val="18"/>
              </w:rPr>
              <w:t>he stre</w:t>
            </w:r>
            <w:r>
              <w:rPr>
                <w:sz w:val="18"/>
              </w:rPr>
              <w:t>ngth of pai</w:t>
            </w:r>
            <w:r w:rsidR="00D42D57">
              <w:rPr>
                <w:sz w:val="18"/>
              </w:rPr>
              <w:t>r-wise relationships (rho value</w:t>
            </w:r>
            <w:r>
              <w:rPr>
                <w:sz w:val="18"/>
              </w:rPr>
              <w:t xml:space="preserve">) </w:t>
            </w:r>
            <w:r w:rsidRPr="00CC1437">
              <w:rPr>
                <w:sz w:val="18"/>
              </w:rPr>
              <w:t>from comparisons between communities within t</w:t>
            </w:r>
            <w:r>
              <w:rPr>
                <w:sz w:val="18"/>
              </w:rPr>
              <w:t xml:space="preserve">he same group to comparisons between </w:t>
            </w:r>
            <w:r w:rsidRPr="00CC1437">
              <w:rPr>
                <w:sz w:val="18"/>
              </w:rPr>
              <w:t>communities of different taxonomic groups.</w:t>
            </w:r>
          </w:p>
        </w:tc>
      </w:tr>
      <w:tr w:rsidR="00052513" w:rsidRPr="00CC1437">
        <w:trPr>
          <w:trHeight w:val="1620"/>
        </w:trPr>
        <w:tc>
          <w:tcPr>
            <w:tcW w:w="3438" w:type="dxa"/>
            <w:tcBorders>
              <w:top w:val="nil"/>
              <w:left w:val="nil"/>
              <w:bottom w:val="nil"/>
              <w:right w:val="nil"/>
            </w:tcBorders>
          </w:tcPr>
          <w:p w:rsidR="00052513" w:rsidRPr="00CC1437" w:rsidRDefault="00052513" w:rsidP="00052513">
            <w:pPr>
              <w:spacing w:line="480" w:lineRule="auto"/>
              <w:rPr>
                <w:b/>
                <w:bCs/>
                <w:sz w:val="18"/>
              </w:rPr>
            </w:pPr>
            <w:r w:rsidRPr="00CC1437">
              <w:rPr>
                <w:b/>
                <w:bCs/>
                <w:sz w:val="18"/>
              </w:rPr>
              <w:t>Time attenuation hypothesis</w:t>
            </w:r>
            <w:r w:rsidRPr="00CC1437">
              <w:rPr>
                <w:sz w:val="18"/>
              </w:rPr>
              <w:t xml:space="preserve">: the strength of genetic correlations among communities will decline as the time between sampling of each community increases. </w:t>
            </w:r>
          </w:p>
        </w:tc>
        <w:tc>
          <w:tcPr>
            <w:tcW w:w="3150" w:type="dxa"/>
            <w:tcBorders>
              <w:top w:val="nil"/>
              <w:left w:val="nil"/>
              <w:bottom w:val="nil"/>
              <w:right w:val="nil"/>
            </w:tcBorders>
          </w:tcPr>
          <w:p w:rsidR="00052513" w:rsidRPr="00CC1437" w:rsidRDefault="00052513" w:rsidP="00BB78F6">
            <w:pPr>
              <w:spacing w:line="480" w:lineRule="auto"/>
              <w:rPr>
                <w:sz w:val="18"/>
              </w:rPr>
            </w:pPr>
            <w:r w:rsidRPr="00CC1437">
              <w:rPr>
                <w:sz w:val="18"/>
              </w:rPr>
              <w:t xml:space="preserve">A greater time interval between sampling communities will decouple the effects of communities on each other, and variation in environmental conditions may alter </w:t>
            </w:r>
            <w:r w:rsidR="00BB78F6">
              <w:rPr>
                <w:sz w:val="18"/>
              </w:rPr>
              <w:t xml:space="preserve">tree </w:t>
            </w:r>
            <w:r w:rsidRPr="00CC1437">
              <w:rPr>
                <w:sz w:val="18"/>
              </w:rPr>
              <w:t>gene expression between sampling dates.</w:t>
            </w:r>
          </w:p>
        </w:tc>
        <w:tc>
          <w:tcPr>
            <w:tcW w:w="1440" w:type="dxa"/>
            <w:tcBorders>
              <w:top w:val="nil"/>
              <w:left w:val="nil"/>
              <w:bottom w:val="nil"/>
              <w:right w:val="nil"/>
            </w:tcBorders>
          </w:tcPr>
          <w:p w:rsidR="00052513" w:rsidRPr="00CC1437" w:rsidRDefault="00052513" w:rsidP="006B16A2">
            <w:pPr>
              <w:spacing w:line="480" w:lineRule="auto"/>
              <w:rPr>
                <w:sz w:val="18"/>
              </w:rPr>
            </w:pPr>
            <w:r w:rsidRPr="00CC1437">
              <w:rPr>
                <w:sz w:val="18"/>
              </w:rPr>
              <w:t>Explanatory matrix in partial mantel test.</w:t>
            </w:r>
          </w:p>
        </w:tc>
        <w:tc>
          <w:tcPr>
            <w:tcW w:w="2880" w:type="dxa"/>
            <w:tcBorders>
              <w:top w:val="nil"/>
              <w:left w:val="nil"/>
              <w:bottom w:val="nil"/>
              <w:right w:val="nil"/>
            </w:tcBorders>
          </w:tcPr>
          <w:p w:rsidR="00052513" w:rsidRPr="00CC1437" w:rsidRDefault="00052513" w:rsidP="006B16A2">
            <w:pPr>
              <w:spacing w:line="480" w:lineRule="auto"/>
              <w:rPr>
                <w:sz w:val="18"/>
              </w:rPr>
            </w:pPr>
            <w:r w:rsidRPr="00CC1437">
              <w:rPr>
                <w:sz w:val="18"/>
              </w:rPr>
              <w:t>Values in matrix represent approximate number of months between the sampling of two different communities.</w:t>
            </w:r>
          </w:p>
        </w:tc>
        <w:tc>
          <w:tcPr>
            <w:tcW w:w="3510" w:type="dxa"/>
            <w:tcBorders>
              <w:top w:val="nil"/>
              <w:left w:val="nil"/>
              <w:bottom w:val="nil"/>
              <w:right w:val="nil"/>
            </w:tcBorders>
          </w:tcPr>
          <w:p w:rsidR="00052513" w:rsidRPr="00CC1437" w:rsidRDefault="00052513" w:rsidP="006B16A2">
            <w:pPr>
              <w:spacing w:line="480" w:lineRule="auto"/>
              <w:rPr>
                <w:sz w:val="18"/>
              </w:rPr>
            </w:pPr>
            <w:r w:rsidRPr="00CC1437">
              <w:rPr>
                <w:sz w:val="18"/>
              </w:rPr>
              <w:t xml:space="preserve">A negative slope between the strength </w:t>
            </w:r>
            <w:r w:rsidR="00D42D57">
              <w:rPr>
                <w:sz w:val="18"/>
              </w:rPr>
              <w:t>(rho value</w:t>
            </w:r>
            <w:r>
              <w:rPr>
                <w:sz w:val="18"/>
              </w:rPr>
              <w:t>)</w:t>
            </w:r>
            <w:r w:rsidRPr="00CC1437">
              <w:rPr>
                <w:sz w:val="18"/>
              </w:rPr>
              <w:t xml:space="preserve"> of pair-wise relationships between communities and the number of months between sampling dates.</w:t>
            </w:r>
          </w:p>
        </w:tc>
      </w:tr>
      <w:tr w:rsidR="00052513" w:rsidRPr="00CC1437">
        <w:trPr>
          <w:trHeight w:val="1980"/>
        </w:trPr>
        <w:tc>
          <w:tcPr>
            <w:tcW w:w="3438" w:type="dxa"/>
            <w:tcBorders>
              <w:top w:val="nil"/>
              <w:left w:val="nil"/>
              <w:bottom w:val="nil"/>
              <w:right w:val="nil"/>
            </w:tcBorders>
          </w:tcPr>
          <w:p w:rsidR="00052513" w:rsidRPr="00CC1437" w:rsidRDefault="00052513" w:rsidP="00E66911">
            <w:pPr>
              <w:spacing w:line="480" w:lineRule="auto"/>
              <w:rPr>
                <w:b/>
                <w:bCs/>
                <w:sz w:val="18"/>
              </w:rPr>
            </w:pPr>
            <w:r>
              <w:rPr>
                <w:b/>
                <w:bCs/>
                <w:sz w:val="18"/>
              </w:rPr>
              <w:t>Resource similarity</w:t>
            </w:r>
            <w:r w:rsidRPr="00CC1437">
              <w:rPr>
                <w:b/>
                <w:bCs/>
                <w:sz w:val="18"/>
              </w:rPr>
              <w:t xml:space="preserve"> hypothesis</w:t>
            </w:r>
            <w:r w:rsidRPr="00CC1437">
              <w:rPr>
                <w:sz w:val="18"/>
              </w:rPr>
              <w:t xml:space="preserve">: </w:t>
            </w:r>
            <w:r w:rsidRPr="00E66911">
              <w:rPr>
                <w:sz w:val="18"/>
              </w:rPr>
              <w:t xml:space="preserve">communities associated with similar </w:t>
            </w:r>
            <w:r w:rsidR="00E66911" w:rsidRPr="00E66911">
              <w:rPr>
                <w:sz w:val="18"/>
              </w:rPr>
              <w:t xml:space="preserve">resources </w:t>
            </w:r>
            <w:r w:rsidRPr="00E66911">
              <w:rPr>
                <w:sz w:val="18"/>
              </w:rPr>
              <w:t>tend to be predictably associated on the same plant genotypes</w:t>
            </w:r>
            <w:r w:rsidRPr="00052513">
              <w:rPr>
                <w:sz w:val="18"/>
                <w:highlight w:val="red"/>
              </w:rPr>
              <w:t>.</w:t>
            </w:r>
          </w:p>
        </w:tc>
        <w:tc>
          <w:tcPr>
            <w:tcW w:w="3150" w:type="dxa"/>
            <w:tcBorders>
              <w:top w:val="nil"/>
              <w:left w:val="nil"/>
              <w:bottom w:val="nil"/>
              <w:right w:val="nil"/>
            </w:tcBorders>
          </w:tcPr>
          <w:p w:rsidR="00052513" w:rsidRPr="00CC1437" w:rsidRDefault="00052513" w:rsidP="00E66911">
            <w:pPr>
              <w:spacing w:line="480" w:lineRule="auto"/>
              <w:rPr>
                <w:sz w:val="18"/>
              </w:rPr>
            </w:pPr>
            <w:r w:rsidRPr="00CC1437">
              <w:rPr>
                <w:sz w:val="18"/>
              </w:rPr>
              <w:t>Species living in close proximity share habitat and may be connected through the same local food web, so are more likely to interact or be sensitive to genetic variation in the same plant traits.</w:t>
            </w:r>
            <w:r w:rsidR="00E66911">
              <w:rPr>
                <w:sz w:val="18"/>
              </w:rPr>
              <w:t xml:space="preserve"> </w:t>
            </w:r>
          </w:p>
        </w:tc>
        <w:tc>
          <w:tcPr>
            <w:tcW w:w="1440" w:type="dxa"/>
            <w:tcBorders>
              <w:top w:val="nil"/>
              <w:left w:val="nil"/>
              <w:bottom w:val="nil"/>
              <w:right w:val="nil"/>
            </w:tcBorders>
          </w:tcPr>
          <w:p w:rsidR="00052513" w:rsidRPr="00CC1437" w:rsidRDefault="00052513" w:rsidP="006B16A2">
            <w:pPr>
              <w:spacing w:line="480" w:lineRule="auto"/>
              <w:rPr>
                <w:sz w:val="18"/>
              </w:rPr>
            </w:pPr>
            <w:r w:rsidRPr="00CC1437">
              <w:rPr>
                <w:sz w:val="18"/>
              </w:rPr>
              <w:t>Explanatory matrix in partial mantel test.</w:t>
            </w:r>
          </w:p>
        </w:tc>
        <w:tc>
          <w:tcPr>
            <w:tcW w:w="2880" w:type="dxa"/>
            <w:tcBorders>
              <w:top w:val="nil"/>
              <w:left w:val="nil"/>
              <w:bottom w:val="nil"/>
              <w:right w:val="nil"/>
            </w:tcBorders>
          </w:tcPr>
          <w:p w:rsidR="00052513" w:rsidRPr="00CC1437" w:rsidRDefault="00052513" w:rsidP="005646B4">
            <w:pPr>
              <w:spacing w:line="480" w:lineRule="auto"/>
              <w:rPr>
                <w:sz w:val="18"/>
              </w:rPr>
            </w:pPr>
            <w:r w:rsidRPr="00CC1437">
              <w:rPr>
                <w:sz w:val="18"/>
              </w:rPr>
              <w:t xml:space="preserve">Three </w:t>
            </w:r>
            <w:r w:rsidR="005646B4">
              <w:rPr>
                <w:sz w:val="18"/>
              </w:rPr>
              <w:t xml:space="preserve">resource </w:t>
            </w:r>
            <w:r w:rsidRPr="00CC1437">
              <w:rPr>
                <w:sz w:val="18"/>
              </w:rPr>
              <w:t xml:space="preserve">locations defined: </w:t>
            </w:r>
            <w:proofErr w:type="spellStart"/>
            <w:r w:rsidRPr="00CC1437">
              <w:rPr>
                <w:sz w:val="18"/>
              </w:rPr>
              <w:t>phyllosphere</w:t>
            </w:r>
            <w:proofErr w:type="spellEnd"/>
            <w:r w:rsidRPr="00CC1437">
              <w:rPr>
                <w:sz w:val="18"/>
              </w:rPr>
              <w:t xml:space="preserve"> = leaves and young twigs, trunk = lower bole, below ground = litter layer and soil. Data matrix coded as: 0 = communities present in same location, 1 = communities present in different locations.</w:t>
            </w:r>
          </w:p>
        </w:tc>
        <w:tc>
          <w:tcPr>
            <w:tcW w:w="3510" w:type="dxa"/>
            <w:tcBorders>
              <w:top w:val="nil"/>
              <w:left w:val="nil"/>
              <w:bottom w:val="nil"/>
              <w:right w:val="nil"/>
            </w:tcBorders>
          </w:tcPr>
          <w:p w:rsidR="00052513" w:rsidRPr="00CC1437" w:rsidRDefault="00052513" w:rsidP="006B16A2">
            <w:pPr>
              <w:spacing w:line="480" w:lineRule="auto"/>
              <w:rPr>
                <w:sz w:val="18"/>
              </w:rPr>
            </w:pPr>
            <w:r w:rsidRPr="00CC1437">
              <w:rPr>
                <w:sz w:val="18"/>
              </w:rPr>
              <w:t xml:space="preserve">The strength </w:t>
            </w:r>
            <w:r>
              <w:rPr>
                <w:sz w:val="18"/>
              </w:rPr>
              <w:t>(rho values)</w:t>
            </w:r>
            <w:r w:rsidRPr="00CC1437">
              <w:rPr>
                <w:sz w:val="18"/>
              </w:rPr>
              <w:t xml:space="preserve"> of pair-wise relationships between communities exhibits a negative slope from comparisons between communities in the same</w:t>
            </w:r>
            <w:r>
              <w:rPr>
                <w:sz w:val="18"/>
              </w:rPr>
              <w:t xml:space="preserve"> </w:t>
            </w:r>
            <w:r w:rsidRPr="00CC1437">
              <w:rPr>
                <w:sz w:val="18"/>
              </w:rPr>
              <w:t>location to comparisons of communities in different locations.</w:t>
            </w:r>
          </w:p>
        </w:tc>
      </w:tr>
    </w:tbl>
    <w:p w:rsidR="00052513" w:rsidRPr="00B4052F" w:rsidRDefault="00052513" w:rsidP="00052513">
      <w:pPr>
        <w:spacing w:line="480" w:lineRule="auto"/>
        <w:sectPr w:rsidR="00052513" w:rsidRPr="00B4052F">
          <w:pgSz w:w="15840" w:h="12240" w:orient="landscape"/>
          <w:pgMar w:top="1440" w:right="1440" w:bottom="1440" w:left="1440" w:gutter="0"/>
          <w:lnNumType w:countBy="1"/>
          <w:printerSettings r:id="rId13"/>
        </w:sectPr>
      </w:pPr>
      <w:r>
        <w:t>Notes: The pair-</w:t>
      </w:r>
      <w:r w:rsidRPr="00B4052F">
        <w:t>wise matrices for each variable</w:t>
      </w:r>
      <w:r w:rsidR="00CA219D">
        <w:t xml:space="preserve"> are presented in </w:t>
      </w:r>
      <w:r w:rsidR="00CA219D" w:rsidRPr="005646B4">
        <w:rPr>
          <w:highlight w:val="red"/>
        </w:rPr>
        <w:t>Appendix XX</w:t>
      </w:r>
    </w:p>
    <w:p w:rsidR="005215EC" w:rsidRPr="00052513" w:rsidRDefault="00466F53" w:rsidP="00052513">
      <w:pPr>
        <w:rPr>
          <w:b/>
        </w:rPr>
      </w:pPr>
      <w:r>
        <w:rPr>
          <w:b/>
        </w:rPr>
        <w:t>Table 2</w:t>
      </w:r>
      <w:r w:rsidR="00D16421" w:rsidRPr="00D267B2">
        <w:rPr>
          <w:b/>
        </w:rPr>
        <w:t>.</w:t>
      </w:r>
      <w:r w:rsidR="00D16421">
        <w:t xml:space="preserve">  </w:t>
      </w:r>
      <w:proofErr w:type="gramStart"/>
      <w:r w:rsidR="00350049">
        <w:t xml:space="preserve">Community </w:t>
      </w:r>
      <w:r w:rsidR="00212C47">
        <w:t>data</w:t>
      </w:r>
      <w:r w:rsidR="00350049">
        <w:t xml:space="preserve"> used in </w:t>
      </w:r>
      <w:commentRangeStart w:id="108"/>
      <w:r w:rsidR="00350049">
        <w:t>analyses</w:t>
      </w:r>
      <w:commentRangeEnd w:id="108"/>
      <w:r w:rsidR="00B87D5C">
        <w:rPr>
          <w:rStyle w:val="CommentReference"/>
          <w:vanish/>
        </w:rPr>
        <w:commentReference w:id="108"/>
      </w:r>
      <w:r w:rsidR="00350049">
        <w:t>.</w:t>
      </w:r>
      <w:proofErr w:type="gramEnd"/>
    </w:p>
    <w:tbl>
      <w:tblPr>
        <w:tblW w:w="13625" w:type="dxa"/>
        <w:tblInd w:w="95" w:type="dxa"/>
        <w:tblLook w:val="0000"/>
      </w:tblPr>
      <w:tblGrid>
        <w:gridCol w:w="1692"/>
        <w:gridCol w:w="1111"/>
        <w:gridCol w:w="1260"/>
        <w:gridCol w:w="1440"/>
        <w:gridCol w:w="1170"/>
        <w:gridCol w:w="2520"/>
        <w:gridCol w:w="2058"/>
        <w:gridCol w:w="2374"/>
      </w:tblGrid>
      <w:tr w:rsidR="001841BF" w:rsidRPr="005215EC">
        <w:trPr>
          <w:trHeight w:val="260"/>
        </w:trPr>
        <w:tc>
          <w:tcPr>
            <w:tcW w:w="1692" w:type="dxa"/>
            <w:tcBorders>
              <w:top w:val="single" w:sz="4" w:space="0" w:color="auto"/>
              <w:left w:val="nil"/>
              <w:bottom w:val="single" w:sz="4" w:space="0" w:color="auto"/>
              <w:right w:val="nil"/>
            </w:tcBorders>
            <w:shd w:val="clear" w:color="auto" w:fill="auto"/>
            <w:noWrap/>
            <w:vAlign w:val="bottom"/>
          </w:tcPr>
          <w:p w:rsidR="00435334" w:rsidRPr="005215EC" w:rsidRDefault="00435334" w:rsidP="00B4583D">
            <w:pPr>
              <w:spacing w:line="360" w:lineRule="auto"/>
              <w:rPr>
                <w:rFonts w:ascii="Times" w:hAnsi="Times"/>
                <w:sz w:val="20"/>
                <w:szCs w:val="20"/>
              </w:rPr>
            </w:pPr>
            <w:r>
              <w:rPr>
                <w:rFonts w:ascii="Times" w:hAnsi="Times"/>
                <w:sz w:val="20"/>
                <w:szCs w:val="20"/>
              </w:rPr>
              <w:t>Community</w:t>
            </w:r>
          </w:p>
        </w:tc>
        <w:tc>
          <w:tcPr>
            <w:tcW w:w="1111" w:type="dxa"/>
            <w:tcBorders>
              <w:top w:val="single" w:sz="4" w:space="0" w:color="auto"/>
              <w:left w:val="nil"/>
              <w:bottom w:val="single" w:sz="4" w:space="0" w:color="auto"/>
              <w:right w:val="nil"/>
            </w:tcBorders>
            <w:shd w:val="clear" w:color="auto" w:fill="auto"/>
            <w:noWrap/>
            <w:vAlign w:val="bottom"/>
          </w:tcPr>
          <w:p w:rsidR="00435334" w:rsidRPr="00475FDC" w:rsidRDefault="00435334" w:rsidP="00B4583D">
            <w:pPr>
              <w:spacing w:line="360" w:lineRule="auto"/>
              <w:jc w:val="center"/>
              <w:rPr>
                <w:rFonts w:ascii="Times" w:hAnsi="Times"/>
                <w:sz w:val="20"/>
                <w:szCs w:val="20"/>
              </w:rPr>
            </w:pPr>
            <w:r w:rsidRPr="00475FDC">
              <w:rPr>
                <w:rFonts w:ascii="Times" w:hAnsi="Times"/>
                <w:sz w:val="20"/>
                <w:szCs w:val="20"/>
              </w:rPr>
              <w:t>Date collected</w:t>
            </w:r>
          </w:p>
        </w:tc>
        <w:tc>
          <w:tcPr>
            <w:tcW w:w="1260" w:type="dxa"/>
            <w:tcBorders>
              <w:top w:val="single" w:sz="4" w:space="0" w:color="auto"/>
              <w:left w:val="nil"/>
              <w:bottom w:val="single" w:sz="4" w:space="0" w:color="auto"/>
              <w:right w:val="nil"/>
            </w:tcBorders>
            <w:shd w:val="clear" w:color="auto" w:fill="auto"/>
            <w:noWrap/>
            <w:vAlign w:val="bottom"/>
          </w:tcPr>
          <w:p w:rsidR="00435334" w:rsidRPr="00475FDC" w:rsidRDefault="00212C47" w:rsidP="00B4583D">
            <w:pPr>
              <w:spacing w:line="360" w:lineRule="auto"/>
              <w:jc w:val="center"/>
              <w:rPr>
                <w:rFonts w:ascii="Times" w:hAnsi="Times"/>
                <w:sz w:val="20"/>
                <w:szCs w:val="20"/>
              </w:rPr>
            </w:pPr>
            <w:r>
              <w:rPr>
                <w:rFonts w:ascii="Times" w:hAnsi="Times"/>
                <w:sz w:val="20"/>
                <w:szCs w:val="20"/>
              </w:rPr>
              <w:t>Taxonomic groups in community</w:t>
            </w:r>
          </w:p>
        </w:tc>
        <w:tc>
          <w:tcPr>
            <w:tcW w:w="1440" w:type="dxa"/>
            <w:tcBorders>
              <w:top w:val="single" w:sz="4" w:space="0" w:color="auto"/>
              <w:left w:val="nil"/>
              <w:bottom w:val="single" w:sz="4" w:space="0" w:color="auto"/>
              <w:right w:val="nil"/>
            </w:tcBorders>
            <w:shd w:val="clear" w:color="auto" w:fill="auto"/>
            <w:noWrap/>
            <w:vAlign w:val="bottom"/>
          </w:tcPr>
          <w:p w:rsidR="00435334" w:rsidRPr="00475FDC" w:rsidRDefault="00435334" w:rsidP="00B4583D">
            <w:pPr>
              <w:spacing w:line="360" w:lineRule="auto"/>
              <w:jc w:val="center"/>
              <w:rPr>
                <w:rFonts w:ascii="Times" w:hAnsi="Times"/>
                <w:sz w:val="20"/>
                <w:szCs w:val="20"/>
              </w:rPr>
            </w:pPr>
            <w:r w:rsidRPr="00475FDC">
              <w:rPr>
                <w:rFonts w:ascii="Times" w:hAnsi="Times"/>
                <w:sz w:val="20"/>
                <w:szCs w:val="20"/>
              </w:rPr>
              <w:t xml:space="preserve"> </w:t>
            </w:r>
            <w:r w:rsidR="00212C47">
              <w:rPr>
                <w:rFonts w:ascii="Times" w:hAnsi="Times"/>
                <w:sz w:val="20"/>
                <w:szCs w:val="20"/>
              </w:rPr>
              <w:t>T</w:t>
            </w:r>
            <w:r w:rsidR="00880D5D">
              <w:rPr>
                <w:rFonts w:ascii="Times" w:hAnsi="Times"/>
                <w:sz w:val="20"/>
                <w:szCs w:val="20"/>
              </w:rPr>
              <w:t xml:space="preserve">ree </w:t>
            </w:r>
            <w:r w:rsidRPr="00475FDC">
              <w:rPr>
                <w:rFonts w:ascii="Times" w:hAnsi="Times"/>
                <w:sz w:val="20"/>
                <w:szCs w:val="20"/>
              </w:rPr>
              <w:t>genotypes in full dataset</w:t>
            </w:r>
            <w:r w:rsidR="00212C47">
              <w:rPr>
                <w:rFonts w:ascii="Times" w:hAnsi="Times"/>
                <w:sz w:val="20"/>
                <w:szCs w:val="20"/>
              </w:rPr>
              <w:t xml:space="preserve"> (N)</w:t>
            </w:r>
          </w:p>
        </w:tc>
        <w:tc>
          <w:tcPr>
            <w:tcW w:w="1170" w:type="dxa"/>
            <w:tcBorders>
              <w:top w:val="single" w:sz="4" w:space="0" w:color="auto"/>
              <w:left w:val="nil"/>
              <w:bottom w:val="single" w:sz="4" w:space="0" w:color="auto"/>
              <w:right w:val="nil"/>
            </w:tcBorders>
            <w:shd w:val="clear" w:color="auto" w:fill="auto"/>
            <w:noWrap/>
            <w:vAlign w:val="bottom"/>
          </w:tcPr>
          <w:p w:rsidR="00435334" w:rsidRPr="00475FDC" w:rsidRDefault="00212C47" w:rsidP="00B4583D">
            <w:pPr>
              <w:spacing w:line="360" w:lineRule="auto"/>
              <w:jc w:val="center"/>
              <w:rPr>
                <w:rFonts w:ascii="Times" w:hAnsi="Times"/>
                <w:sz w:val="20"/>
                <w:szCs w:val="20"/>
              </w:rPr>
            </w:pPr>
            <w:r>
              <w:rPr>
                <w:rFonts w:ascii="Times" w:hAnsi="Times"/>
                <w:sz w:val="20"/>
                <w:szCs w:val="20"/>
              </w:rPr>
              <w:t>T</w:t>
            </w:r>
            <w:r w:rsidR="00435334" w:rsidRPr="00475FDC">
              <w:rPr>
                <w:rFonts w:ascii="Times" w:hAnsi="Times"/>
                <w:sz w:val="20"/>
                <w:szCs w:val="20"/>
              </w:rPr>
              <w:t>rees in full data</w:t>
            </w:r>
            <w:r>
              <w:rPr>
                <w:rFonts w:ascii="Times" w:hAnsi="Times"/>
                <w:sz w:val="20"/>
                <w:szCs w:val="20"/>
              </w:rPr>
              <w:t xml:space="preserve"> </w:t>
            </w:r>
            <w:r w:rsidR="00435334" w:rsidRPr="00475FDC">
              <w:rPr>
                <w:rFonts w:ascii="Times" w:hAnsi="Times"/>
                <w:sz w:val="20"/>
                <w:szCs w:val="20"/>
              </w:rPr>
              <w:t>set</w:t>
            </w:r>
            <w:r>
              <w:rPr>
                <w:rFonts w:ascii="Times" w:hAnsi="Times"/>
                <w:sz w:val="20"/>
                <w:szCs w:val="20"/>
              </w:rPr>
              <w:t xml:space="preserve"> (N)</w:t>
            </w:r>
          </w:p>
        </w:tc>
        <w:tc>
          <w:tcPr>
            <w:tcW w:w="2520" w:type="dxa"/>
            <w:tcBorders>
              <w:top w:val="single" w:sz="4" w:space="0" w:color="auto"/>
              <w:left w:val="nil"/>
              <w:bottom w:val="single" w:sz="4" w:space="0" w:color="auto"/>
              <w:right w:val="nil"/>
            </w:tcBorders>
            <w:vAlign w:val="bottom"/>
          </w:tcPr>
          <w:p w:rsidR="00435334" w:rsidRPr="005215EC" w:rsidRDefault="00435334" w:rsidP="00B4583D">
            <w:pPr>
              <w:spacing w:line="360" w:lineRule="auto"/>
              <w:jc w:val="center"/>
              <w:rPr>
                <w:rFonts w:ascii="Times" w:hAnsi="Times"/>
                <w:sz w:val="20"/>
                <w:szCs w:val="20"/>
              </w:rPr>
            </w:pPr>
            <w:r>
              <w:rPr>
                <w:rFonts w:ascii="Times" w:hAnsi="Times"/>
                <w:sz w:val="20"/>
                <w:szCs w:val="20"/>
              </w:rPr>
              <w:t>Location</w:t>
            </w:r>
          </w:p>
        </w:tc>
        <w:tc>
          <w:tcPr>
            <w:tcW w:w="2058" w:type="dxa"/>
            <w:tcBorders>
              <w:top w:val="single" w:sz="4" w:space="0" w:color="auto"/>
              <w:left w:val="nil"/>
              <w:bottom w:val="single" w:sz="4" w:space="0" w:color="auto"/>
              <w:right w:val="nil"/>
            </w:tcBorders>
            <w:shd w:val="clear" w:color="auto" w:fill="auto"/>
            <w:noWrap/>
            <w:vAlign w:val="bottom"/>
          </w:tcPr>
          <w:p w:rsidR="00435334" w:rsidRPr="005215EC" w:rsidRDefault="00435334" w:rsidP="00B4583D">
            <w:pPr>
              <w:spacing w:line="360" w:lineRule="auto"/>
              <w:jc w:val="center"/>
              <w:rPr>
                <w:rFonts w:ascii="Times" w:hAnsi="Times"/>
                <w:sz w:val="20"/>
                <w:szCs w:val="20"/>
              </w:rPr>
            </w:pPr>
            <w:r>
              <w:rPr>
                <w:rFonts w:ascii="Times" w:hAnsi="Times"/>
                <w:sz w:val="20"/>
                <w:szCs w:val="20"/>
              </w:rPr>
              <w:t>Units of quantification</w:t>
            </w:r>
            <w:r w:rsidR="0039111F">
              <w:rPr>
                <w:rFonts w:ascii="Times" w:hAnsi="Times"/>
                <w:sz w:val="20"/>
                <w:szCs w:val="20"/>
              </w:rPr>
              <w:t xml:space="preserve"> for each OTU</w:t>
            </w:r>
          </w:p>
        </w:tc>
        <w:tc>
          <w:tcPr>
            <w:tcW w:w="2374" w:type="dxa"/>
            <w:tcBorders>
              <w:top w:val="single" w:sz="4" w:space="0" w:color="auto"/>
              <w:left w:val="nil"/>
              <w:bottom w:val="single" w:sz="4" w:space="0" w:color="auto"/>
              <w:right w:val="nil"/>
            </w:tcBorders>
            <w:vAlign w:val="bottom"/>
          </w:tcPr>
          <w:p w:rsidR="00435334" w:rsidRPr="005215EC" w:rsidRDefault="00435334" w:rsidP="00B4583D">
            <w:pPr>
              <w:spacing w:line="360" w:lineRule="auto"/>
              <w:jc w:val="center"/>
              <w:rPr>
                <w:rFonts w:ascii="Times" w:hAnsi="Times"/>
                <w:sz w:val="20"/>
                <w:szCs w:val="20"/>
              </w:rPr>
            </w:pPr>
            <w:r>
              <w:rPr>
                <w:rFonts w:ascii="Times" w:hAnsi="Times"/>
                <w:sz w:val="20"/>
                <w:szCs w:val="20"/>
              </w:rPr>
              <w:t>Reference</w:t>
            </w:r>
          </w:p>
        </w:tc>
      </w:tr>
      <w:tr w:rsidR="001841BF" w:rsidRPr="005215EC">
        <w:trPr>
          <w:trHeight w:val="260"/>
        </w:trPr>
        <w:tc>
          <w:tcPr>
            <w:tcW w:w="1692" w:type="dxa"/>
            <w:tcBorders>
              <w:top w:val="single" w:sz="4" w:space="0" w:color="auto"/>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r>
              <w:rPr>
                <w:rFonts w:ascii="Times" w:hAnsi="Times"/>
                <w:sz w:val="20"/>
                <w:szCs w:val="20"/>
              </w:rPr>
              <w:t xml:space="preserve">Soil bacteria </w:t>
            </w:r>
          </w:p>
        </w:tc>
        <w:tc>
          <w:tcPr>
            <w:tcW w:w="1111" w:type="dxa"/>
            <w:tcBorders>
              <w:top w:val="single" w:sz="4" w:space="0" w:color="auto"/>
              <w:left w:val="nil"/>
              <w:bottom w:val="nil"/>
              <w:right w:val="nil"/>
            </w:tcBorders>
            <w:shd w:val="clear" w:color="auto" w:fill="auto"/>
            <w:noWrap/>
          </w:tcPr>
          <w:p w:rsidR="00435334" w:rsidRPr="00475FDC" w:rsidRDefault="00435334" w:rsidP="00B4583D">
            <w:pPr>
              <w:spacing w:line="360" w:lineRule="auto"/>
              <w:rPr>
                <w:rFonts w:ascii="Times" w:hAnsi="Times"/>
                <w:sz w:val="20"/>
                <w:szCs w:val="20"/>
              </w:rPr>
            </w:pPr>
            <w:r w:rsidRPr="00475FDC">
              <w:rPr>
                <w:rFonts w:ascii="Times" w:hAnsi="Times"/>
                <w:sz w:val="20"/>
                <w:szCs w:val="20"/>
              </w:rPr>
              <w:t>2004, Oct</w:t>
            </w:r>
            <w:r w:rsidR="003C53A9" w:rsidRPr="00475FDC">
              <w:rPr>
                <w:rFonts w:ascii="Times" w:hAnsi="Times"/>
                <w:sz w:val="20"/>
                <w:szCs w:val="20"/>
              </w:rPr>
              <w:t>.</w:t>
            </w:r>
          </w:p>
        </w:tc>
        <w:tc>
          <w:tcPr>
            <w:tcW w:w="1260" w:type="dxa"/>
            <w:tcBorders>
              <w:top w:val="single" w:sz="4" w:space="0" w:color="auto"/>
              <w:left w:val="nil"/>
              <w:bottom w:val="nil"/>
              <w:right w:val="nil"/>
            </w:tcBorders>
            <w:shd w:val="clear" w:color="auto" w:fill="auto"/>
            <w:noWrap/>
          </w:tcPr>
          <w:p w:rsidR="00435334" w:rsidRPr="00475FDC" w:rsidRDefault="00AE456B" w:rsidP="00B4583D">
            <w:pPr>
              <w:spacing w:line="360" w:lineRule="auto"/>
              <w:jc w:val="center"/>
              <w:rPr>
                <w:rFonts w:ascii="Times" w:hAnsi="Times"/>
                <w:sz w:val="20"/>
                <w:szCs w:val="20"/>
              </w:rPr>
            </w:pPr>
            <w:r>
              <w:rPr>
                <w:rFonts w:ascii="Times" w:hAnsi="Times"/>
                <w:sz w:val="20"/>
                <w:szCs w:val="20"/>
              </w:rPr>
              <w:t>12</w:t>
            </w:r>
          </w:p>
        </w:tc>
        <w:tc>
          <w:tcPr>
            <w:tcW w:w="1440" w:type="dxa"/>
            <w:tcBorders>
              <w:top w:val="single" w:sz="4" w:space="0" w:color="auto"/>
              <w:left w:val="nil"/>
              <w:bottom w:val="nil"/>
              <w:right w:val="nil"/>
            </w:tcBorders>
            <w:shd w:val="clear" w:color="auto" w:fill="auto"/>
            <w:noWrap/>
          </w:tcPr>
          <w:p w:rsidR="00435334" w:rsidRPr="00475FDC" w:rsidRDefault="00475FDC" w:rsidP="00B4583D">
            <w:pPr>
              <w:spacing w:line="360" w:lineRule="auto"/>
              <w:jc w:val="center"/>
              <w:rPr>
                <w:rFonts w:ascii="Times" w:hAnsi="Times"/>
                <w:sz w:val="20"/>
                <w:szCs w:val="20"/>
              </w:rPr>
            </w:pPr>
            <w:r w:rsidRPr="00475FDC">
              <w:rPr>
                <w:rFonts w:ascii="Times" w:hAnsi="Times"/>
                <w:sz w:val="20"/>
                <w:szCs w:val="20"/>
              </w:rPr>
              <w:t>8</w:t>
            </w:r>
          </w:p>
        </w:tc>
        <w:tc>
          <w:tcPr>
            <w:tcW w:w="1170" w:type="dxa"/>
            <w:tcBorders>
              <w:top w:val="single" w:sz="4" w:space="0" w:color="auto"/>
              <w:left w:val="nil"/>
              <w:bottom w:val="nil"/>
              <w:right w:val="nil"/>
            </w:tcBorders>
            <w:shd w:val="clear" w:color="auto" w:fill="auto"/>
            <w:noWrap/>
          </w:tcPr>
          <w:p w:rsidR="00435334" w:rsidRPr="00475FDC" w:rsidRDefault="00475FDC" w:rsidP="00B4583D">
            <w:pPr>
              <w:spacing w:line="360" w:lineRule="auto"/>
              <w:jc w:val="center"/>
              <w:rPr>
                <w:rFonts w:ascii="Times" w:hAnsi="Times"/>
                <w:sz w:val="20"/>
                <w:szCs w:val="20"/>
              </w:rPr>
            </w:pPr>
            <w:r w:rsidRPr="00475FDC">
              <w:rPr>
                <w:rFonts w:ascii="Times" w:hAnsi="Times"/>
                <w:sz w:val="20"/>
                <w:szCs w:val="20"/>
              </w:rPr>
              <w:t>27</w:t>
            </w:r>
          </w:p>
        </w:tc>
        <w:tc>
          <w:tcPr>
            <w:tcW w:w="2520" w:type="dxa"/>
            <w:tcBorders>
              <w:top w:val="single" w:sz="4" w:space="0" w:color="auto"/>
              <w:left w:val="nil"/>
              <w:bottom w:val="nil"/>
              <w:right w:val="nil"/>
            </w:tcBorders>
          </w:tcPr>
          <w:p w:rsidR="00435334" w:rsidRPr="005215EC" w:rsidRDefault="00435334" w:rsidP="00B4583D">
            <w:pPr>
              <w:spacing w:line="360" w:lineRule="auto"/>
              <w:rPr>
                <w:rFonts w:ascii="Times" w:hAnsi="Times"/>
                <w:sz w:val="20"/>
                <w:szCs w:val="20"/>
              </w:rPr>
            </w:pPr>
            <w:r>
              <w:rPr>
                <w:rFonts w:ascii="Times" w:hAnsi="Times"/>
                <w:sz w:val="20"/>
                <w:szCs w:val="20"/>
              </w:rPr>
              <w:t>Soil beneath tree</w:t>
            </w:r>
          </w:p>
        </w:tc>
        <w:tc>
          <w:tcPr>
            <w:tcW w:w="2058" w:type="dxa"/>
            <w:tcBorders>
              <w:top w:val="single" w:sz="4" w:space="0" w:color="auto"/>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proofErr w:type="spellStart"/>
            <w:r>
              <w:rPr>
                <w:rFonts w:ascii="Times" w:hAnsi="Times"/>
                <w:sz w:val="20"/>
                <w:szCs w:val="20"/>
              </w:rPr>
              <w:t>Phospholipid</w:t>
            </w:r>
            <w:proofErr w:type="spellEnd"/>
            <w:r>
              <w:rPr>
                <w:rFonts w:ascii="Times" w:hAnsi="Times"/>
                <w:sz w:val="20"/>
                <w:szCs w:val="20"/>
              </w:rPr>
              <w:t xml:space="preserve"> fatty acid concentrations </w:t>
            </w:r>
          </w:p>
        </w:tc>
        <w:tc>
          <w:tcPr>
            <w:tcW w:w="2374" w:type="dxa"/>
            <w:tcBorders>
              <w:top w:val="single" w:sz="4" w:space="0" w:color="auto"/>
              <w:left w:val="nil"/>
              <w:bottom w:val="nil"/>
              <w:right w:val="nil"/>
            </w:tcBorders>
          </w:tcPr>
          <w:p w:rsidR="00435334" w:rsidRPr="005215EC" w:rsidRDefault="00435334" w:rsidP="00B4583D">
            <w:pPr>
              <w:spacing w:line="360" w:lineRule="auto"/>
              <w:rPr>
                <w:rFonts w:ascii="Times" w:hAnsi="Times"/>
                <w:sz w:val="20"/>
                <w:szCs w:val="20"/>
              </w:rPr>
            </w:pPr>
            <w:r>
              <w:rPr>
                <w:rFonts w:ascii="Times" w:hAnsi="Times"/>
                <w:sz w:val="20"/>
                <w:szCs w:val="20"/>
              </w:rPr>
              <w:t>Schweitzer et al. 2008</w:t>
            </w:r>
          </w:p>
        </w:tc>
      </w:tr>
      <w:tr w:rsidR="001841BF" w:rsidRPr="005215EC">
        <w:trPr>
          <w:trHeight w:val="495"/>
        </w:trPr>
        <w:tc>
          <w:tcPr>
            <w:tcW w:w="1692" w:type="dxa"/>
            <w:tcBorders>
              <w:top w:val="nil"/>
              <w:left w:val="nil"/>
              <w:bottom w:val="nil"/>
              <w:right w:val="nil"/>
            </w:tcBorders>
            <w:shd w:val="clear" w:color="auto" w:fill="auto"/>
            <w:noWrap/>
          </w:tcPr>
          <w:p w:rsidR="00435334" w:rsidRPr="005215EC" w:rsidRDefault="00435334" w:rsidP="00B4583D">
            <w:pPr>
              <w:spacing w:before="2" w:line="360" w:lineRule="auto"/>
              <w:rPr>
                <w:rFonts w:ascii="Times" w:hAnsi="Times"/>
                <w:sz w:val="20"/>
                <w:szCs w:val="20"/>
              </w:rPr>
            </w:pPr>
            <w:r>
              <w:rPr>
                <w:rFonts w:ascii="Times" w:hAnsi="Times"/>
                <w:sz w:val="20"/>
                <w:szCs w:val="20"/>
              </w:rPr>
              <w:t xml:space="preserve">Soil fungi </w:t>
            </w:r>
          </w:p>
        </w:tc>
        <w:tc>
          <w:tcPr>
            <w:tcW w:w="1111" w:type="dxa"/>
            <w:tcBorders>
              <w:top w:val="nil"/>
              <w:left w:val="nil"/>
              <w:bottom w:val="nil"/>
              <w:right w:val="nil"/>
            </w:tcBorders>
            <w:shd w:val="clear" w:color="auto" w:fill="auto"/>
            <w:noWrap/>
          </w:tcPr>
          <w:p w:rsidR="00435334" w:rsidRPr="00475FDC" w:rsidRDefault="00435334" w:rsidP="00B4583D">
            <w:pPr>
              <w:spacing w:before="2" w:line="360" w:lineRule="auto"/>
              <w:rPr>
                <w:rFonts w:ascii="Times" w:hAnsi="Times"/>
                <w:sz w:val="20"/>
                <w:szCs w:val="20"/>
              </w:rPr>
            </w:pPr>
            <w:r w:rsidRPr="00475FDC">
              <w:rPr>
                <w:rFonts w:ascii="Times" w:hAnsi="Times"/>
                <w:sz w:val="20"/>
                <w:szCs w:val="20"/>
              </w:rPr>
              <w:t>2004, Oct</w:t>
            </w:r>
            <w:r w:rsidR="003C53A9" w:rsidRPr="00475FDC">
              <w:rPr>
                <w:rFonts w:ascii="Times" w:hAnsi="Times"/>
                <w:sz w:val="20"/>
                <w:szCs w:val="20"/>
              </w:rPr>
              <w:t>.</w:t>
            </w:r>
          </w:p>
        </w:tc>
        <w:tc>
          <w:tcPr>
            <w:tcW w:w="1260" w:type="dxa"/>
            <w:tcBorders>
              <w:top w:val="nil"/>
              <w:left w:val="nil"/>
              <w:bottom w:val="nil"/>
              <w:right w:val="nil"/>
            </w:tcBorders>
            <w:shd w:val="clear" w:color="auto" w:fill="auto"/>
            <w:noWrap/>
          </w:tcPr>
          <w:p w:rsidR="00435334" w:rsidRPr="00475FDC" w:rsidRDefault="00475FDC" w:rsidP="00B4583D">
            <w:pPr>
              <w:spacing w:before="2" w:line="360" w:lineRule="auto"/>
              <w:jc w:val="center"/>
              <w:rPr>
                <w:rFonts w:ascii="Times" w:hAnsi="Times"/>
                <w:sz w:val="20"/>
                <w:szCs w:val="20"/>
              </w:rPr>
            </w:pPr>
            <w:r w:rsidRPr="00475FDC">
              <w:rPr>
                <w:rFonts w:ascii="Times" w:hAnsi="Times"/>
                <w:sz w:val="20"/>
                <w:szCs w:val="20"/>
              </w:rPr>
              <w:t>4</w:t>
            </w:r>
          </w:p>
        </w:tc>
        <w:tc>
          <w:tcPr>
            <w:tcW w:w="1440" w:type="dxa"/>
            <w:tcBorders>
              <w:top w:val="nil"/>
              <w:left w:val="nil"/>
              <w:bottom w:val="nil"/>
              <w:right w:val="nil"/>
            </w:tcBorders>
            <w:shd w:val="clear" w:color="auto" w:fill="auto"/>
            <w:noWrap/>
          </w:tcPr>
          <w:p w:rsidR="00435334" w:rsidRPr="00475FDC" w:rsidRDefault="00475FDC" w:rsidP="00B4583D">
            <w:pPr>
              <w:spacing w:before="2" w:line="360" w:lineRule="auto"/>
              <w:jc w:val="center"/>
              <w:rPr>
                <w:rFonts w:ascii="Times" w:hAnsi="Times"/>
                <w:sz w:val="20"/>
                <w:szCs w:val="20"/>
              </w:rPr>
            </w:pPr>
            <w:r w:rsidRPr="00475FDC">
              <w:rPr>
                <w:rFonts w:ascii="Times" w:hAnsi="Times"/>
                <w:sz w:val="20"/>
                <w:szCs w:val="20"/>
              </w:rPr>
              <w:t>8</w:t>
            </w:r>
          </w:p>
        </w:tc>
        <w:tc>
          <w:tcPr>
            <w:tcW w:w="1170" w:type="dxa"/>
            <w:tcBorders>
              <w:top w:val="nil"/>
              <w:left w:val="nil"/>
              <w:bottom w:val="nil"/>
              <w:right w:val="nil"/>
            </w:tcBorders>
            <w:shd w:val="clear" w:color="auto" w:fill="auto"/>
            <w:noWrap/>
          </w:tcPr>
          <w:p w:rsidR="00435334" w:rsidRPr="00475FDC" w:rsidRDefault="00475FDC" w:rsidP="00B4583D">
            <w:pPr>
              <w:spacing w:before="2" w:line="360" w:lineRule="auto"/>
              <w:jc w:val="center"/>
              <w:rPr>
                <w:rFonts w:ascii="Times" w:hAnsi="Times"/>
                <w:sz w:val="20"/>
                <w:szCs w:val="20"/>
              </w:rPr>
            </w:pPr>
            <w:r w:rsidRPr="00475FDC">
              <w:rPr>
                <w:rFonts w:ascii="Times" w:hAnsi="Times"/>
                <w:sz w:val="20"/>
                <w:szCs w:val="20"/>
              </w:rPr>
              <w:t>27</w:t>
            </w:r>
          </w:p>
        </w:tc>
        <w:tc>
          <w:tcPr>
            <w:tcW w:w="2520" w:type="dxa"/>
            <w:tcBorders>
              <w:top w:val="nil"/>
              <w:left w:val="nil"/>
              <w:bottom w:val="nil"/>
              <w:right w:val="nil"/>
            </w:tcBorders>
          </w:tcPr>
          <w:p w:rsidR="00435334" w:rsidRPr="005215EC" w:rsidRDefault="00435334" w:rsidP="00B4583D">
            <w:pPr>
              <w:spacing w:before="2" w:line="360" w:lineRule="auto"/>
              <w:rPr>
                <w:rFonts w:ascii="Times" w:hAnsi="Times"/>
                <w:sz w:val="20"/>
                <w:szCs w:val="20"/>
              </w:rPr>
            </w:pPr>
            <w:r>
              <w:rPr>
                <w:rFonts w:ascii="Times" w:hAnsi="Times"/>
                <w:sz w:val="20"/>
                <w:szCs w:val="20"/>
              </w:rPr>
              <w:t>Soil beneath tree</w:t>
            </w:r>
          </w:p>
        </w:tc>
        <w:tc>
          <w:tcPr>
            <w:tcW w:w="2058" w:type="dxa"/>
            <w:tcBorders>
              <w:top w:val="nil"/>
              <w:left w:val="nil"/>
              <w:bottom w:val="nil"/>
              <w:right w:val="nil"/>
            </w:tcBorders>
            <w:shd w:val="clear" w:color="auto" w:fill="auto"/>
            <w:noWrap/>
          </w:tcPr>
          <w:p w:rsidR="00435334" w:rsidRPr="005215EC" w:rsidRDefault="00435334" w:rsidP="00B4583D">
            <w:pPr>
              <w:spacing w:before="2" w:line="360" w:lineRule="auto"/>
              <w:rPr>
                <w:rFonts w:ascii="Times" w:hAnsi="Times"/>
                <w:sz w:val="20"/>
                <w:szCs w:val="20"/>
              </w:rPr>
            </w:pPr>
            <w:proofErr w:type="spellStart"/>
            <w:r>
              <w:rPr>
                <w:rFonts w:ascii="Times" w:hAnsi="Times"/>
                <w:sz w:val="20"/>
                <w:szCs w:val="20"/>
              </w:rPr>
              <w:t>Phospholipid</w:t>
            </w:r>
            <w:proofErr w:type="spellEnd"/>
            <w:r>
              <w:rPr>
                <w:rFonts w:ascii="Times" w:hAnsi="Times"/>
                <w:sz w:val="20"/>
                <w:szCs w:val="20"/>
              </w:rPr>
              <w:t xml:space="preserve"> fatty acid concentrations </w:t>
            </w:r>
          </w:p>
        </w:tc>
        <w:tc>
          <w:tcPr>
            <w:tcW w:w="2374" w:type="dxa"/>
            <w:tcBorders>
              <w:top w:val="nil"/>
              <w:left w:val="nil"/>
              <w:bottom w:val="nil"/>
              <w:right w:val="nil"/>
            </w:tcBorders>
          </w:tcPr>
          <w:p w:rsidR="00435334" w:rsidRPr="005215EC" w:rsidRDefault="00435334" w:rsidP="00B4583D">
            <w:pPr>
              <w:spacing w:before="2" w:line="360" w:lineRule="auto"/>
              <w:rPr>
                <w:rFonts w:ascii="Times" w:hAnsi="Times"/>
                <w:sz w:val="20"/>
                <w:szCs w:val="20"/>
              </w:rPr>
            </w:pPr>
            <w:r>
              <w:rPr>
                <w:rFonts w:ascii="Times" w:hAnsi="Times"/>
                <w:sz w:val="20"/>
                <w:szCs w:val="20"/>
              </w:rPr>
              <w:t>Schweitzer et al. 2008</w:t>
            </w:r>
          </w:p>
        </w:tc>
      </w:tr>
      <w:tr w:rsidR="001841BF" w:rsidRPr="005215EC">
        <w:trPr>
          <w:trHeight w:val="459"/>
        </w:trPr>
        <w:tc>
          <w:tcPr>
            <w:tcW w:w="1692" w:type="dxa"/>
            <w:tcBorders>
              <w:top w:val="nil"/>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r>
              <w:rPr>
                <w:rFonts w:ascii="Times" w:hAnsi="Times"/>
                <w:sz w:val="20"/>
                <w:szCs w:val="20"/>
              </w:rPr>
              <w:t xml:space="preserve">Twig fungal </w:t>
            </w:r>
            <w:proofErr w:type="spellStart"/>
            <w:r>
              <w:rPr>
                <w:rFonts w:ascii="Times" w:hAnsi="Times"/>
                <w:sz w:val="20"/>
                <w:szCs w:val="20"/>
              </w:rPr>
              <w:t>endophytes</w:t>
            </w:r>
            <w:proofErr w:type="spellEnd"/>
          </w:p>
        </w:tc>
        <w:tc>
          <w:tcPr>
            <w:tcW w:w="1111" w:type="dxa"/>
            <w:tcBorders>
              <w:top w:val="nil"/>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r>
              <w:rPr>
                <w:rFonts w:ascii="Times" w:hAnsi="Times"/>
                <w:sz w:val="20"/>
                <w:szCs w:val="20"/>
              </w:rPr>
              <w:t>2006, June</w:t>
            </w:r>
          </w:p>
        </w:tc>
        <w:tc>
          <w:tcPr>
            <w:tcW w:w="1260" w:type="dxa"/>
            <w:tcBorders>
              <w:top w:val="nil"/>
              <w:left w:val="nil"/>
              <w:bottom w:val="nil"/>
              <w:right w:val="nil"/>
            </w:tcBorders>
            <w:shd w:val="clear" w:color="auto" w:fill="auto"/>
            <w:noWrap/>
          </w:tcPr>
          <w:p w:rsidR="00435334" w:rsidRPr="005215EC" w:rsidRDefault="00435334" w:rsidP="00B4583D">
            <w:pPr>
              <w:spacing w:line="360" w:lineRule="auto"/>
              <w:jc w:val="center"/>
              <w:rPr>
                <w:rFonts w:ascii="Times" w:hAnsi="Times"/>
                <w:sz w:val="20"/>
                <w:szCs w:val="20"/>
              </w:rPr>
            </w:pPr>
            <w:r w:rsidRPr="00D03E2B">
              <w:rPr>
                <w:rFonts w:ascii="Times" w:hAnsi="Times"/>
                <w:sz w:val="20"/>
                <w:szCs w:val="20"/>
              </w:rPr>
              <w:t>12</w:t>
            </w:r>
          </w:p>
        </w:tc>
        <w:tc>
          <w:tcPr>
            <w:tcW w:w="1440" w:type="dxa"/>
            <w:tcBorders>
              <w:top w:val="nil"/>
              <w:left w:val="nil"/>
              <w:bottom w:val="nil"/>
              <w:right w:val="nil"/>
            </w:tcBorders>
            <w:shd w:val="clear" w:color="auto" w:fill="auto"/>
            <w:noWrap/>
          </w:tcPr>
          <w:p w:rsidR="00435334" w:rsidRPr="005215EC" w:rsidRDefault="00435334" w:rsidP="00B4583D">
            <w:pPr>
              <w:spacing w:line="360" w:lineRule="auto"/>
              <w:jc w:val="center"/>
              <w:rPr>
                <w:rFonts w:ascii="Times" w:hAnsi="Times"/>
                <w:sz w:val="20"/>
                <w:szCs w:val="20"/>
              </w:rPr>
            </w:pPr>
            <w:r>
              <w:rPr>
                <w:rFonts w:ascii="Times" w:hAnsi="Times"/>
                <w:sz w:val="20"/>
                <w:szCs w:val="20"/>
              </w:rPr>
              <w:t>10</w:t>
            </w:r>
          </w:p>
        </w:tc>
        <w:tc>
          <w:tcPr>
            <w:tcW w:w="1170" w:type="dxa"/>
            <w:tcBorders>
              <w:top w:val="nil"/>
              <w:left w:val="nil"/>
              <w:bottom w:val="nil"/>
              <w:right w:val="nil"/>
            </w:tcBorders>
            <w:shd w:val="clear" w:color="auto" w:fill="auto"/>
            <w:noWrap/>
          </w:tcPr>
          <w:p w:rsidR="00435334" w:rsidRPr="005215EC" w:rsidRDefault="00FB66AF" w:rsidP="00B4583D">
            <w:pPr>
              <w:spacing w:line="360" w:lineRule="auto"/>
              <w:jc w:val="center"/>
              <w:rPr>
                <w:rFonts w:ascii="Times" w:hAnsi="Times"/>
                <w:sz w:val="20"/>
                <w:szCs w:val="20"/>
              </w:rPr>
            </w:pPr>
            <w:r>
              <w:rPr>
                <w:rFonts w:ascii="Times" w:hAnsi="Times"/>
                <w:sz w:val="20"/>
                <w:szCs w:val="20"/>
              </w:rPr>
              <w:t>49</w:t>
            </w:r>
          </w:p>
        </w:tc>
        <w:tc>
          <w:tcPr>
            <w:tcW w:w="2520" w:type="dxa"/>
            <w:tcBorders>
              <w:top w:val="nil"/>
              <w:left w:val="nil"/>
              <w:bottom w:val="nil"/>
              <w:right w:val="nil"/>
            </w:tcBorders>
          </w:tcPr>
          <w:p w:rsidR="00435334" w:rsidRPr="005215EC" w:rsidRDefault="00435334" w:rsidP="00B4583D">
            <w:pPr>
              <w:spacing w:line="360" w:lineRule="auto"/>
              <w:rPr>
                <w:rFonts w:ascii="Times" w:hAnsi="Times"/>
                <w:sz w:val="20"/>
                <w:szCs w:val="20"/>
              </w:rPr>
            </w:pPr>
            <w:r>
              <w:rPr>
                <w:rFonts w:ascii="Times" w:hAnsi="Times"/>
                <w:sz w:val="20"/>
                <w:szCs w:val="20"/>
              </w:rPr>
              <w:t>3-yr-old twig tissue</w:t>
            </w:r>
            <w:r w:rsidR="001706DD">
              <w:rPr>
                <w:rFonts w:ascii="Times" w:hAnsi="Times"/>
                <w:sz w:val="20"/>
                <w:szCs w:val="20"/>
              </w:rPr>
              <w:t xml:space="preserve"> of lower canopy</w:t>
            </w:r>
          </w:p>
        </w:tc>
        <w:tc>
          <w:tcPr>
            <w:tcW w:w="2058" w:type="dxa"/>
            <w:tcBorders>
              <w:top w:val="nil"/>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r>
              <w:rPr>
                <w:rFonts w:ascii="Times" w:hAnsi="Times"/>
                <w:sz w:val="20"/>
                <w:szCs w:val="20"/>
              </w:rPr>
              <w:t>Isolation frequency</w:t>
            </w:r>
          </w:p>
        </w:tc>
        <w:tc>
          <w:tcPr>
            <w:tcW w:w="2374" w:type="dxa"/>
            <w:tcBorders>
              <w:top w:val="nil"/>
              <w:left w:val="nil"/>
              <w:bottom w:val="nil"/>
              <w:right w:val="nil"/>
            </w:tcBorders>
          </w:tcPr>
          <w:p w:rsidR="00435334" w:rsidRPr="005215EC" w:rsidRDefault="00435334" w:rsidP="00B4583D">
            <w:pPr>
              <w:spacing w:line="360" w:lineRule="auto"/>
              <w:rPr>
                <w:rFonts w:ascii="Times" w:hAnsi="Times"/>
                <w:sz w:val="20"/>
                <w:szCs w:val="20"/>
              </w:rPr>
            </w:pPr>
            <w:proofErr w:type="spellStart"/>
            <w:r>
              <w:rPr>
                <w:rFonts w:ascii="Times" w:hAnsi="Times"/>
                <w:sz w:val="20"/>
                <w:szCs w:val="20"/>
              </w:rPr>
              <w:t>Lamit</w:t>
            </w:r>
            <w:proofErr w:type="spellEnd"/>
            <w:r>
              <w:rPr>
                <w:rFonts w:ascii="Times" w:hAnsi="Times"/>
                <w:sz w:val="20"/>
                <w:szCs w:val="20"/>
              </w:rPr>
              <w:t xml:space="preserve"> et al. 2014</w:t>
            </w:r>
          </w:p>
        </w:tc>
      </w:tr>
      <w:tr w:rsidR="001841BF" w:rsidRPr="005215EC">
        <w:trPr>
          <w:trHeight w:val="260"/>
        </w:trPr>
        <w:tc>
          <w:tcPr>
            <w:tcW w:w="1692" w:type="dxa"/>
            <w:tcBorders>
              <w:top w:val="nil"/>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proofErr w:type="spellStart"/>
            <w:r>
              <w:rPr>
                <w:rFonts w:ascii="Times" w:hAnsi="Times"/>
                <w:sz w:val="20"/>
                <w:szCs w:val="20"/>
              </w:rPr>
              <w:t>Ectomycorrhizal</w:t>
            </w:r>
            <w:proofErr w:type="spellEnd"/>
            <w:r>
              <w:rPr>
                <w:rFonts w:ascii="Times" w:hAnsi="Times"/>
                <w:sz w:val="20"/>
                <w:szCs w:val="20"/>
              </w:rPr>
              <w:t xml:space="preserve"> fungi</w:t>
            </w:r>
          </w:p>
        </w:tc>
        <w:tc>
          <w:tcPr>
            <w:tcW w:w="1111" w:type="dxa"/>
            <w:tcBorders>
              <w:top w:val="nil"/>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r>
              <w:rPr>
                <w:rFonts w:ascii="Times" w:hAnsi="Times"/>
                <w:sz w:val="20"/>
                <w:szCs w:val="20"/>
              </w:rPr>
              <w:t>2006, May</w:t>
            </w:r>
          </w:p>
        </w:tc>
        <w:tc>
          <w:tcPr>
            <w:tcW w:w="1260" w:type="dxa"/>
            <w:tcBorders>
              <w:top w:val="nil"/>
              <w:left w:val="nil"/>
              <w:bottom w:val="nil"/>
              <w:right w:val="nil"/>
            </w:tcBorders>
            <w:shd w:val="clear" w:color="auto" w:fill="auto"/>
            <w:noWrap/>
          </w:tcPr>
          <w:p w:rsidR="00435334" w:rsidRPr="005215EC" w:rsidRDefault="00D03E2B" w:rsidP="00B4583D">
            <w:pPr>
              <w:spacing w:line="360" w:lineRule="auto"/>
              <w:jc w:val="center"/>
              <w:rPr>
                <w:rFonts w:ascii="Times" w:hAnsi="Times"/>
                <w:sz w:val="20"/>
                <w:szCs w:val="20"/>
              </w:rPr>
            </w:pPr>
            <w:r>
              <w:rPr>
                <w:rFonts w:ascii="Times" w:hAnsi="Times"/>
                <w:sz w:val="20"/>
                <w:szCs w:val="20"/>
              </w:rPr>
              <w:t>8</w:t>
            </w:r>
          </w:p>
        </w:tc>
        <w:tc>
          <w:tcPr>
            <w:tcW w:w="1440" w:type="dxa"/>
            <w:tcBorders>
              <w:top w:val="nil"/>
              <w:left w:val="nil"/>
              <w:bottom w:val="nil"/>
              <w:right w:val="nil"/>
            </w:tcBorders>
            <w:shd w:val="clear" w:color="auto" w:fill="auto"/>
            <w:noWrap/>
          </w:tcPr>
          <w:p w:rsidR="00435334" w:rsidRPr="005215EC" w:rsidRDefault="00435334" w:rsidP="00B4583D">
            <w:pPr>
              <w:spacing w:line="360" w:lineRule="auto"/>
              <w:jc w:val="center"/>
              <w:rPr>
                <w:rFonts w:ascii="Times" w:hAnsi="Times"/>
                <w:sz w:val="20"/>
                <w:szCs w:val="20"/>
              </w:rPr>
            </w:pPr>
            <w:r>
              <w:rPr>
                <w:rFonts w:ascii="Times" w:hAnsi="Times"/>
                <w:sz w:val="20"/>
                <w:szCs w:val="20"/>
              </w:rPr>
              <w:t>10</w:t>
            </w:r>
          </w:p>
        </w:tc>
        <w:tc>
          <w:tcPr>
            <w:tcW w:w="1170" w:type="dxa"/>
            <w:tcBorders>
              <w:top w:val="nil"/>
              <w:left w:val="nil"/>
              <w:bottom w:val="nil"/>
              <w:right w:val="nil"/>
            </w:tcBorders>
            <w:shd w:val="clear" w:color="auto" w:fill="auto"/>
            <w:noWrap/>
          </w:tcPr>
          <w:p w:rsidR="00435334" w:rsidRPr="005215EC" w:rsidRDefault="00FB66AF" w:rsidP="00B4583D">
            <w:pPr>
              <w:spacing w:line="360" w:lineRule="auto"/>
              <w:jc w:val="center"/>
              <w:rPr>
                <w:rFonts w:ascii="Times" w:hAnsi="Times"/>
                <w:sz w:val="20"/>
                <w:szCs w:val="20"/>
              </w:rPr>
            </w:pPr>
            <w:r>
              <w:rPr>
                <w:rFonts w:ascii="Times" w:hAnsi="Times"/>
                <w:sz w:val="20"/>
                <w:szCs w:val="20"/>
              </w:rPr>
              <w:t>48</w:t>
            </w:r>
          </w:p>
        </w:tc>
        <w:tc>
          <w:tcPr>
            <w:tcW w:w="2520" w:type="dxa"/>
            <w:tcBorders>
              <w:top w:val="nil"/>
              <w:left w:val="nil"/>
              <w:bottom w:val="nil"/>
              <w:right w:val="nil"/>
            </w:tcBorders>
          </w:tcPr>
          <w:p w:rsidR="00435334" w:rsidRPr="005215EC" w:rsidRDefault="00435334" w:rsidP="00B4583D">
            <w:pPr>
              <w:spacing w:line="360" w:lineRule="auto"/>
              <w:rPr>
                <w:rFonts w:ascii="Times" w:hAnsi="Times"/>
                <w:sz w:val="20"/>
                <w:szCs w:val="20"/>
              </w:rPr>
            </w:pPr>
            <w:r>
              <w:rPr>
                <w:rFonts w:ascii="Times" w:hAnsi="Times"/>
                <w:sz w:val="20"/>
                <w:szCs w:val="20"/>
              </w:rPr>
              <w:t>Tips of fine roots</w:t>
            </w:r>
          </w:p>
        </w:tc>
        <w:tc>
          <w:tcPr>
            <w:tcW w:w="2058" w:type="dxa"/>
            <w:tcBorders>
              <w:top w:val="nil"/>
              <w:left w:val="nil"/>
              <w:bottom w:val="nil"/>
              <w:right w:val="nil"/>
            </w:tcBorders>
            <w:shd w:val="clear" w:color="auto" w:fill="auto"/>
            <w:noWrap/>
          </w:tcPr>
          <w:p w:rsidR="00435334" w:rsidRPr="005215EC" w:rsidRDefault="00435334" w:rsidP="00B4583D">
            <w:pPr>
              <w:spacing w:line="360" w:lineRule="auto"/>
              <w:rPr>
                <w:rFonts w:ascii="Times" w:hAnsi="Times"/>
                <w:sz w:val="20"/>
                <w:szCs w:val="20"/>
              </w:rPr>
            </w:pPr>
            <w:r>
              <w:rPr>
                <w:rFonts w:ascii="Times" w:hAnsi="Times"/>
                <w:sz w:val="20"/>
                <w:szCs w:val="20"/>
              </w:rPr>
              <w:t xml:space="preserve">% </w:t>
            </w:r>
            <w:proofErr w:type="gramStart"/>
            <w:r w:rsidR="00D15FF8">
              <w:rPr>
                <w:rFonts w:ascii="Times" w:hAnsi="Times"/>
                <w:sz w:val="20"/>
                <w:szCs w:val="20"/>
              </w:rPr>
              <w:t>of</w:t>
            </w:r>
            <w:proofErr w:type="gramEnd"/>
            <w:r w:rsidR="00D15FF8">
              <w:rPr>
                <w:rFonts w:ascii="Times" w:hAnsi="Times"/>
                <w:sz w:val="20"/>
                <w:szCs w:val="20"/>
              </w:rPr>
              <w:t xml:space="preserve"> root tips colonized</w:t>
            </w:r>
          </w:p>
        </w:tc>
        <w:tc>
          <w:tcPr>
            <w:tcW w:w="2374" w:type="dxa"/>
            <w:tcBorders>
              <w:top w:val="nil"/>
              <w:left w:val="nil"/>
              <w:bottom w:val="nil"/>
              <w:right w:val="nil"/>
            </w:tcBorders>
          </w:tcPr>
          <w:p w:rsidR="00435334" w:rsidRPr="005215EC" w:rsidRDefault="00435334" w:rsidP="00B4583D">
            <w:pPr>
              <w:spacing w:line="360" w:lineRule="auto"/>
              <w:rPr>
                <w:rFonts w:ascii="Times" w:hAnsi="Times"/>
                <w:sz w:val="20"/>
                <w:szCs w:val="20"/>
              </w:rPr>
            </w:pPr>
            <w:proofErr w:type="spellStart"/>
            <w:r>
              <w:rPr>
                <w:rFonts w:ascii="Times" w:hAnsi="Times"/>
                <w:sz w:val="20"/>
                <w:szCs w:val="20"/>
              </w:rPr>
              <w:t>Lamit</w:t>
            </w:r>
            <w:proofErr w:type="spellEnd"/>
            <w:r>
              <w:rPr>
                <w:rFonts w:ascii="Times" w:hAnsi="Times"/>
                <w:sz w:val="20"/>
                <w:szCs w:val="20"/>
              </w:rPr>
              <w:t xml:space="preserve"> 2013</w:t>
            </w:r>
          </w:p>
        </w:tc>
      </w:tr>
      <w:tr w:rsidR="00AA326D" w:rsidRPr="005215EC">
        <w:trPr>
          <w:trHeight w:val="260"/>
        </w:trPr>
        <w:tc>
          <w:tcPr>
            <w:tcW w:w="1692" w:type="dxa"/>
            <w:tcBorders>
              <w:top w:val="nil"/>
              <w:left w:val="nil"/>
              <w:bottom w:val="nil"/>
              <w:right w:val="nil"/>
            </w:tcBorders>
            <w:shd w:val="clear" w:color="auto" w:fill="auto"/>
            <w:noWrap/>
          </w:tcPr>
          <w:p w:rsidR="00AA326D" w:rsidRDefault="00AA326D" w:rsidP="00B4583D">
            <w:pPr>
              <w:spacing w:line="360" w:lineRule="auto"/>
              <w:rPr>
                <w:rFonts w:ascii="Times" w:hAnsi="Times"/>
                <w:sz w:val="20"/>
                <w:szCs w:val="20"/>
              </w:rPr>
            </w:pPr>
            <w:r>
              <w:rPr>
                <w:rFonts w:ascii="Times" w:hAnsi="Times"/>
                <w:sz w:val="20"/>
                <w:szCs w:val="20"/>
              </w:rPr>
              <w:t>Epiphytic bark lichens</w:t>
            </w:r>
          </w:p>
        </w:tc>
        <w:tc>
          <w:tcPr>
            <w:tcW w:w="1111" w:type="dxa"/>
            <w:tcBorders>
              <w:top w:val="nil"/>
              <w:left w:val="nil"/>
              <w:bottom w:val="nil"/>
              <w:right w:val="nil"/>
            </w:tcBorders>
            <w:shd w:val="clear" w:color="auto" w:fill="auto"/>
            <w:noWrap/>
          </w:tcPr>
          <w:p w:rsidR="00AA326D" w:rsidRDefault="00AA326D" w:rsidP="00B4583D">
            <w:pPr>
              <w:spacing w:line="360" w:lineRule="auto"/>
              <w:rPr>
                <w:rFonts w:ascii="Times" w:hAnsi="Times"/>
                <w:sz w:val="20"/>
                <w:szCs w:val="20"/>
              </w:rPr>
            </w:pPr>
            <w:r>
              <w:rPr>
                <w:rFonts w:ascii="Times" w:hAnsi="Times"/>
                <w:sz w:val="20"/>
                <w:szCs w:val="20"/>
              </w:rPr>
              <w:t>2010, May</w:t>
            </w:r>
          </w:p>
        </w:tc>
        <w:tc>
          <w:tcPr>
            <w:tcW w:w="1260" w:type="dxa"/>
            <w:tcBorders>
              <w:top w:val="nil"/>
              <w:left w:val="nil"/>
              <w:bottom w:val="nil"/>
              <w:right w:val="nil"/>
            </w:tcBorders>
            <w:shd w:val="clear" w:color="auto" w:fill="auto"/>
            <w:noWrap/>
          </w:tcPr>
          <w:p w:rsidR="00AA326D" w:rsidRDefault="00AA326D" w:rsidP="00B4583D">
            <w:pPr>
              <w:spacing w:line="360" w:lineRule="auto"/>
              <w:jc w:val="center"/>
              <w:rPr>
                <w:rFonts w:ascii="Times" w:hAnsi="Times"/>
                <w:sz w:val="20"/>
                <w:szCs w:val="20"/>
              </w:rPr>
            </w:pPr>
            <w:r>
              <w:rPr>
                <w:rFonts w:ascii="Times" w:hAnsi="Times"/>
                <w:sz w:val="20"/>
                <w:szCs w:val="20"/>
              </w:rPr>
              <w:t>9</w:t>
            </w:r>
          </w:p>
        </w:tc>
        <w:tc>
          <w:tcPr>
            <w:tcW w:w="1440" w:type="dxa"/>
            <w:tcBorders>
              <w:top w:val="nil"/>
              <w:left w:val="nil"/>
              <w:bottom w:val="nil"/>
              <w:right w:val="nil"/>
            </w:tcBorders>
            <w:shd w:val="clear" w:color="auto" w:fill="auto"/>
            <w:noWrap/>
          </w:tcPr>
          <w:p w:rsidR="00AA326D" w:rsidRPr="005215EC" w:rsidRDefault="00AA326D" w:rsidP="00B4583D">
            <w:pPr>
              <w:spacing w:line="360" w:lineRule="auto"/>
              <w:jc w:val="center"/>
              <w:rPr>
                <w:rFonts w:ascii="Times" w:hAnsi="Times"/>
                <w:sz w:val="20"/>
                <w:szCs w:val="20"/>
              </w:rPr>
            </w:pPr>
            <w:r>
              <w:rPr>
                <w:rFonts w:ascii="Times" w:hAnsi="Times"/>
                <w:sz w:val="20"/>
                <w:szCs w:val="20"/>
              </w:rPr>
              <w:t>1</w:t>
            </w:r>
            <w:r w:rsidR="00280038">
              <w:rPr>
                <w:rFonts w:ascii="Times" w:hAnsi="Times"/>
                <w:sz w:val="20"/>
                <w:szCs w:val="20"/>
              </w:rPr>
              <w:t>8</w:t>
            </w:r>
          </w:p>
        </w:tc>
        <w:tc>
          <w:tcPr>
            <w:tcW w:w="1170" w:type="dxa"/>
            <w:tcBorders>
              <w:top w:val="nil"/>
              <w:left w:val="nil"/>
              <w:bottom w:val="nil"/>
              <w:right w:val="nil"/>
            </w:tcBorders>
            <w:shd w:val="clear" w:color="auto" w:fill="auto"/>
            <w:noWrap/>
          </w:tcPr>
          <w:p w:rsidR="00AA326D" w:rsidRPr="005215EC" w:rsidRDefault="00FB66AF" w:rsidP="00B4583D">
            <w:pPr>
              <w:spacing w:line="360" w:lineRule="auto"/>
              <w:jc w:val="center"/>
              <w:rPr>
                <w:rFonts w:ascii="Times" w:hAnsi="Times"/>
                <w:sz w:val="20"/>
                <w:szCs w:val="20"/>
              </w:rPr>
            </w:pPr>
            <w:r>
              <w:rPr>
                <w:rFonts w:ascii="Times" w:hAnsi="Times"/>
                <w:sz w:val="20"/>
                <w:szCs w:val="20"/>
              </w:rPr>
              <w:t>7</w:t>
            </w:r>
            <w:r w:rsidR="00280038">
              <w:rPr>
                <w:rFonts w:ascii="Times" w:hAnsi="Times"/>
                <w:sz w:val="20"/>
                <w:szCs w:val="20"/>
              </w:rPr>
              <w:t>4</w:t>
            </w:r>
          </w:p>
        </w:tc>
        <w:tc>
          <w:tcPr>
            <w:tcW w:w="2520" w:type="dxa"/>
            <w:tcBorders>
              <w:top w:val="nil"/>
              <w:left w:val="nil"/>
              <w:bottom w:val="nil"/>
              <w:right w:val="nil"/>
            </w:tcBorders>
          </w:tcPr>
          <w:p w:rsidR="00AA326D" w:rsidRDefault="00CD3D4C" w:rsidP="00B4583D">
            <w:pPr>
              <w:spacing w:line="360" w:lineRule="auto"/>
              <w:rPr>
                <w:rFonts w:ascii="Times" w:hAnsi="Times"/>
                <w:sz w:val="20"/>
                <w:szCs w:val="20"/>
              </w:rPr>
            </w:pPr>
            <w:r>
              <w:rPr>
                <w:rFonts w:ascii="Times" w:hAnsi="Times"/>
                <w:sz w:val="20"/>
                <w:szCs w:val="20"/>
              </w:rPr>
              <w:t>Bark of lower trunk</w:t>
            </w:r>
          </w:p>
        </w:tc>
        <w:tc>
          <w:tcPr>
            <w:tcW w:w="2058" w:type="dxa"/>
            <w:tcBorders>
              <w:top w:val="nil"/>
              <w:left w:val="nil"/>
              <w:bottom w:val="nil"/>
              <w:right w:val="nil"/>
            </w:tcBorders>
            <w:shd w:val="clear" w:color="auto" w:fill="auto"/>
            <w:noWrap/>
          </w:tcPr>
          <w:p w:rsidR="00AA326D" w:rsidRDefault="000B6A7E" w:rsidP="00B4583D">
            <w:pPr>
              <w:spacing w:line="360" w:lineRule="auto"/>
              <w:rPr>
                <w:rFonts w:ascii="Times" w:hAnsi="Times"/>
                <w:sz w:val="20"/>
                <w:szCs w:val="20"/>
              </w:rPr>
            </w:pPr>
            <w:r>
              <w:rPr>
                <w:rFonts w:ascii="Times" w:hAnsi="Times"/>
                <w:sz w:val="20"/>
                <w:szCs w:val="20"/>
              </w:rPr>
              <w:t xml:space="preserve">% </w:t>
            </w:r>
            <w:proofErr w:type="gramStart"/>
            <w:r>
              <w:rPr>
                <w:rFonts w:ascii="Times" w:hAnsi="Times"/>
                <w:sz w:val="20"/>
                <w:szCs w:val="20"/>
              </w:rPr>
              <w:t>cover</w:t>
            </w:r>
            <w:proofErr w:type="gramEnd"/>
            <w:r>
              <w:rPr>
                <w:rFonts w:ascii="Times" w:hAnsi="Times"/>
                <w:sz w:val="20"/>
                <w:szCs w:val="20"/>
              </w:rPr>
              <w:t xml:space="preserve"> </w:t>
            </w:r>
          </w:p>
        </w:tc>
        <w:tc>
          <w:tcPr>
            <w:tcW w:w="2374" w:type="dxa"/>
            <w:tcBorders>
              <w:top w:val="nil"/>
              <w:left w:val="nil"/>
              <w:bottom w:val="nil"/>
              <w:right w:val="nil"/>
            </w:tcBorders>
          </w:tcPr>
          <w:p w:rsidR="00AA326D" w:rsidRDefault="001B0256" w:rsidP="00B4583D">
            <w:pPr>
              <w:spacing w:line="360" w:lineRule="auto"/>
              <w:rPr>
                <w:rFonts w:ascii="Times" w:hAnsi="Times"/>
                <w:sz w:val="20"/>
                <w:szCs w:val="20"/>
              </w:rPr>
            </w:pPr>
            <w:proofErr w:type="spellStart"/>
            <w:r>
              <w:rPr>
                <w:rFonts w:ascii="Times" w:hAnsi="Times"/>
                <w:sz w:val="20"/>
                <w:szCs w:val="20"/>
              </w:rPr>
              <w:t>Lamit</w:t>
            </w:r>
            <w:proofErr w:type="spellEnd"/>
            <w:r>
              <w:rPr>
                <w:rFonts w:ascii="Times" w:hAnsi="Times"/>
                <w:sz w:val="20"/>
                <w:szCs w:val="20"/>
              </w:rPr>
              <w:t xml:space="preserve"> et al. in review.</w:t>
            </w:r>
          </w:p>
        </w:tc>
      </w:tr>
      <w:tr w:rsidR="001841BF" w:rsidRPr="005215EC">
        <w:trPr>
          <w:trHeight w:val="260"/>
        </w:trPr>
        <w:tc>
          <w:tcPr>
            <w:tcW w:w="1692" w:type="dxa"/>
            <w:tcBorders>
              <w:top w:val="nil"/>
              <w:left w:val="nil"/>
              <w:bottom w:val="nil"/>
              <w:right w:val="nil"/>
            </w:tcBorders>
            <w:shd w:val="clear" w:color="auto" w:fill="auto"/>
            <w:noWrap/>
          </w:tcPr>
          <w:p w:rsidR="00435334" w:rsidRPr="005215EC" w:rsidRDefault="001841BF" w:rsidP="00B4583D">
            <w:pPr>
              <w:spacing w:line="360" w:lineRule="auto"/>
              <w:rPr>
                <w:rFonts w:ascii="Times" w:hAnsi="Times"/>
                <w:sz w:val="20"/>
                <w:szCs w:val="20"/>
              </w:rPr>
            </w:pPr>
            <w:proofErr w:type="spellStart"/>
            <w:r>
              <w:rPr>
                <w:rFonts w:ascii="Times" w:hAnsi="Times"/>
                <w:sz w:val="20"/>
                <w:szCs w:val="20"/>
              </w:rPr>
              <w:t>Necrotrophic</w:t>
            </w:r>
            <w:proofErr w:type="spellEnd"/>
            <w:r>
              <w:rPr>
                <w:rFonts w:ascii="Times" w:hAnsi="Times"/>
                <w:sz w:val="20"/>
                <w:szCs w:val="20"/>
              </w:rPr>
              <w:t xml:space="preserve"> fungal pathogens</w:t>
            </w:r>
          </w:p>
        </w:tc>
        <w:tc>
          <w:tcPr>
            <w:tcW w:w="1111" w:type="dxa"/>
            <w:tcBorders>
              <w:top w:val="nil"/>
              <w:left w:val="nil"/>
              <w:bottom w:val="nil"/>
              <w:right w:val="nil"/>
            </w:tcBorders>
            <w:shd w:val="clear" w:color="auto" w:fill="auto"/>
            <w:noWrap/>
          </w:tcPr>
          <w:p w:rsidR="00435334" w:rsidRPr="005215EC" w:rsidRDefault="001841BF" w:rsidP="00B4583D">
            <w:pPr>
              <w:spacing w:line="360" w:lineRule="auto"/>
              <w:rPr>
                <w:rFonts w:ascii="Times" w:hAnsi="Times"/>
                <w:sz w:val="20"/>
                <w:szCs w:val="20"/>
              </w:rPr>
            </w:pPr>
            <w:r>
              <w:rPr>
                <w:rFonts w:ascii="Times" w:hAnsi="Times"/>
                <w:sz w:val="20"/>
                <w:szCs w:val="20"/>
              </w:rPr>
              <w:t>2009, Aug</w:t>
            </w:r>
            <w:r w:rsidR="00350049">
              <w:rPr>
                <w:rFonts w:ascii="Times" w:hAnsi="Times"/>
                <w:sz w:val="20"/>
                <w:szCs w:val="20"/>
              </w:rPr>
              <w:t>/Sept</w:t>
            </w:r>
          </w:p>
        </w:tc>
        <w:tc>
          <w:tcPr>
            <w:tcW w:w="1260" w:type="dxa"/>
            <w:tcBorders>
              <w:top w:val="nil"/>
              <w:left w:val="nil"/>
              <w:bottom w:val="nil"/>
              <w:right w:val="nil"/>
            </w:tcBorders>
            <w:shd w:val="clear" w:color="auto" w:fill="auto"/>
            <w:noWrap/>
          </w:tcPr>
          <w:p w:rsidR="00435334" w:rsidRPr="005215EC" w:rsidRDefault="001841BF" w:rsidP="00B4583D">
            <w:pPr>
              <w:spacing w:line="360" w:lineRule="auto"/>
              <w:jc w:val="center"/>
              <w:rPr>
                <w:rFonts w:ascii="Times" w:hAnsi="Times"/>
                <w:sz w:val="20"/>
                <w:szCs w:val="20"/>
              </w:rPr>
            </w:pPr>
            <w:r>
              <w:rPr>
                <w:rFonts w:ascii="Times" w:hAnsi="Times"/>
                <w:sz w:val="20"/>
                <w:szCs w:val="20"/>
              </w:rPr>
              <w:t>2</w:t>
            </w:r>
          </w:p>
        </w:tc>
        <w:tc>
          <w:tcPr>
            <w:tcW w:w="1440" w:type="dxa"/>
            <w:tcBorders>
              <w:top w:val="nil"/>
              <w:left w:val="nil"/>
              <w:bottom w:val="nil"/>
              <w:right w:val="nil"/>
            </w:tcBorders>
            <w:shd w:val="clear" w:color="auto" w:fill="auto"/>
            <w:noWrap/>
          </w:tcPr>
          <w:p w:rsidR="00435334" w:rsidRPr="005215EC" w:rsidRDefault="00261B9A" w:rsidP="00B4583D">
            <w:pPr>
              <w:spacing w:line="360" w:lineRule="auto"/>
              <w:jc w:val="center"/>
              <w:rPr>
                <w:rFonts w:ascii="Times" w:hAnsi="Times"/>
                <w:sz w:val="20"/>
                <w:szCs w:val="20"/>
              </w:rPr>
            </w:pPr>
            <w:r>
              <w:rPr>
                <w:rFonts w:ascii="Times" w:hAnsi="Times"/>
                <w:sz w:val="20"/>
                <w:szCs w:val="20"/>
              </w:rPr>
              <w:t>3</w:t>
            </w:r>
            <w:r w:rsidR="00365695">
              <w:rPr>
                <w:rFonts w:ascii="Times" w:hAnsi="Times"/>
                <w:sz w:val="20"/>
                <w:szCs w:val="20"/>
              </w:rPr>
              <w:t>0</w:t>
            </w:r>
          </w:p>
        </w:tc>
        <w:tc>
          <w:tcPr>
            <w:tcW w:w="1170" w:type="dxa"/>
            <w:tcBorders>
              <w:top w:val="nil"/>
              <w:left w:val="nil"/>
              <w:bottom w:val="nil"/>
              <w:right w:val="nil"/>
            </w:tcBorders>
            <w:shd w:val="clear" w:color="auto" w:fill="auto"/>
            <w:noWrap/>
          </w:tcPr>
          <w:p w:rsidR="00435334" w:rsidRPr="005215EC" w:rsidRDefault="00261B9A" w:rsidP="00B4583D">
            <w:pPr>
              <w:spacing w:line="360" w:lineRule="auto"/>
              <w:jc w:val="center"/>
              <w:rPr>
                <w:rFonts w:ascii="Times" w:hAnsi="Times"/>
                <w:sz w:val="20"/>
                <w:szCs w:val="20"/>
              </w:rPr>
            </w:pPr>
            <w:r>
              <w:rPr>
                <w:rFonts w:ascii="Times" w:hAnsi="Times"/>
                <w:sz w:val="20"/>
                <w:szCs w:val="20"/>
              </w:rPr>
              <w:t>10</w:t>
            </w:r>
            <w:r w:rsidR="00365695">
              <w:rPr>
                <w:rFonts w:ascii="Times" w:hAnsi="Times"/>
                <w:sz w:val="20"/>
                <w:szCs w:val="20"/>
              </w:rPr>
              <w:t>4</w:t>
            </w:r>
          </w:p>
        </w:tc>
        <w:tc>
          <w:tcPr>
            <w:tcW w:w="2520" w:type="dxa"/>
            <w:tcBorders>
              <w:top w:val="nil"/>
              <w:left w:val="nil"/>
              <w:bottom w:val="nil"/>
              <w:right w:val="nil"/>
            </w:tcBorders>
          </w:tcPr>
          <w:p w:rsidR="00435334" w:rsidRPr="005215EC" w:rsidRDefault="00631D0C" w:rsidP="00B4583D">
            <w:pPr>
              <w:spacing w:line="360" w:lineRule="auto"/>
              <w:rPr>
                <w:rFonts w:ascii="Times" w:hAnsi="Times"/>
                <w:sz w:val="20"/>
                <w:szCs w:val="20"/>
              </w:rPr>
            </w:pPr>
            <w:r>
              <w:rPr>
                <w:rFonts w:ascii="Times" w:hAnsi="Times"/>
                <w:sz w:val="20"/>
                <w:szCs w:val="20"/>
              </w:rPr>
              <w:t>Leaves of lower canopy</w:t>
            </w:r>
          </w:p>
        </w:tc>
        <w:tc>
          <w:tcPr>
            <w:tcW w:w="2058" w:type="dxa"/>
            <w:tcBorders>
              <w:top w:val="nil"/>
              <w:left w:val="nil"/>
              <w:bottom w:val="nil"/>
              <w:right w:val="nil"/>
            </w:tcBorders>
            <w:shd w:val="clear" w:color="auto" w:fill="auto"/>
            <w:noWrap/>
          </w:tcPr>
          <w:p w:rsidR="00435334" w:rsidRPr="005215EC" w:rsidRDefault="0039111F" w:rsidP="00B4583D">
            <w:pPr>
              <w:spacing w:line="360" w:lineRule="auto"/>
              <w:rPr>
                <w:rFonts w:ascii="Times" w:hAnsi="Times"/>
                <w:sz w:val="20"/>
                <w:szCs w:val="20"/>
              </w:rPr>
            </w:pPr>
            <w:r>
              <w:rPr>
                <w:rFonts w:ascii="Times" w:hAnsi="Times"/>
                <w:sz w:val="20"/>
                <w:szCs w:val="20"/>
              </w:rPr>
              <w:t xml:space="preserve">% </w:t>
            </w:r>
            <w:proofErr w:type="gramStart"/>
            <w:r>
              <w:rPr>
                <w:rFonts w:ascii="Times" w:hAnsi="Times"/>
                <w:sz w:val="20"/>
                <w:szCs w:val="20"/>
              </w:rPr>
              <w:t>leaf</w:t>
            </w:r>
            <w:proofErr w:type="gramEnd"/>
            <w:r>
              <w:rPr>
                <w:rFonts w:ascii="Times" w:hAnsi="Times"/>
                <w:sz w:val="20"/>
                <w:szCs w:val="20"/>
              </w:rPr>
              <w:t xml:space="preserve"> area damaged</w:t>
            </w:r>
          </w:p>
        </w:tc>
        <w:tc>
          <w:tcPr>
            <w:tcW w:w="2374" w:type="dxa"/>
            <w:tcBorders>
              <w:top w:val="nil"/>
              <w:left w:val="nil"/>
              <w:bottom w:val="nil"/>
              <w:right w:val="nil"/>
            </w:tcBorders>
          </w:tcPr>
          <w:p w:rsidR="00435334" w:rsidRPr="005215EC" w:rsidRDefault="00407C08" w:rsidP="00B4583D">
            <w:pPr>
              <w:spacing w:line="360" w:lineRule="auto"/>
              <w:rPr>
                <w:rFonts w:ascii="Times" w:hAnsi="Times"/>
                <w:sz w:val="20"/>
                <w:szCs w:val="20"/>
              </w:rPr>
            </w:pPr>
            <w:r w:rsidRPr="00D05B75">
              <w:rPr>
                <w:rFonts w:ascii="Times" w:hAnsi="Times"/>
                <w:sz w:val="20"/>
                <w:szCs w:val="20"/>
                <w:highlight w:val="red"/>
              </w:rPr>
              <w:t>Busby et al. 2014 J Ecol</w:t>
            </w:r>
          </w:p>
        </w:tc>
      </w:tr>
      <w:tr w:rsidR="001841BF" w:rsidRPr="005215EC">
        <w:trPr>
          <w:trHeight w:val="260"/>
        </w:trPr>
        <w:tc>
          <w:tcPr>
            <w:tcW w:w="1692" w:type="dxa"/>
            <w:tcBorders>
              <w:top w:val="nil"/>
              <w:left w:val="nil"/>
              <w:right w:val="nil"/>
            </w:tcBorders>
            <w:shd w:val="clear" w:color="auto" w:fill="auto"/>
            <w:noWrap/>
          </w:tcPr>
          <w:p w:rsidR="001841BF" w:rsidRPr="005215EC" w:rsidRDefault="007043D8" w:rsidP="00B4583D">
            <w:pPr>
              <w:spacing w:line="360" w:lineRule="auto"/>
              <w:rPr>
                <w:rFonts w:ascii="Times" w:hAnsi="Times"/>
                <w:sz w:val="20"/>
                <w:szCs w:val="20"/>
              </w:rPr>
            </w:pPr>
            <w:r>
              <w:rPr>
                <w:rFonts w:ascii="Times" w:hAnsi="Times"/>
                <w:sz w:val="20"/>
                <w:szCs w:val="20"/>
              </w:rPr>
              <w:t>Leaf m</w:t>
            </w:r>
            <w:commentRangeStart w:id="109"/>
            <w:r w:rsidR="00C94265">
              <w:rPr>
                <w:rFonts w:ascii="Times" w:hAnsi="Times"/>
                <w:sz w:val="20"/>
                <w:szCs w:val="20"/>
              </w:rPr>
              <w:t>o</w:t>
            </w:r>
            <w:r w:rsidR="001841BF">
              <w:rPr>
                <w:rFonts w:ascii="Times" w:hAnsi="Times"/>
                <w:sz w:val="20"/>
                <w:szCs w:val="20"/>
              </w:rPr>
              <w:t>difying arthropods</w:t>
            </w:r>
            <w:commentRangeEnd w:id="109"/>
            <w:r w:rsidR="00CB4205">
              <w:rPr>
                <w:rStyle w:val="CommentReference"/>
                <w:vanish/>
              </w:rPr>
              <w:commentReference w:id="109"/>
            </w:r>
          </w:p>
        </w:tc>
        <w:tc>
          <w:tcPr>
            <w:tcW w:w="1111" w:type="dxa"/>
            <w:tcBorders>
              <w:top w:val="nil"/>
              <w:left w:val="nil"/>
              <w:right w:val="nil"/>
            </w:tcBorders>
            <w:shd w:val="clear" w:color="auto" w:fill="auto"/>
            <w:noWrap/>
          </w:tcPr>
          <w:p w:rsidR="001841BF" w:rsidRPr="005215EC" w:rsidRDefault="001841BF" w:rsidP="00B4583D">
            <w:pPr>
              <w:spacing w:line="360" w:lineRule="auto"/>
              <w:rPr>
                <w:rFonts w:ascii="Times" w:hAnsi="Times"/>
                <w:sz w:val="20"/>
                <w:szCs w:val="20"/>
              </w:rPr>
            </w:pPr>
            <w:r>
              <w:rPr>
                <w:rFonts w:ascii="Times" w:hAnsi="Times"/>
                <w:sz w:val="20"/>
                <w:szCs w:val="20"/>
              </w:rPr>
              <w:t>2010, July</w:t>
            </w:r>
          </w:p>
        </w:tc>
        <w:tc>
          <w:tcPr>
            <w:tcW w:w="1260" w:type="dxa"/>
            <w:tcBorders>
              <w:top w:val="nil"/>
              <w:left w:val="nil"/>
              <w:right w:val="nil"/>
            </w:tcBorders>
            <w:shd w:val="clear" w:color="auto" w:fill="auto"/>
            <w:noWrap/>
          </w:tcPr>
          <w:p w:rsidR="001841BF" w:rsidRPr="005215EC" w:rsidRDefault="00D03E2B" w:rsidP="00B4583D">
            <w:pPr>
              <w:spacing w:line="360" w:lineRule="auto"/>
              <w:jc w:val="center"/>
              <w:rPr>
                <w:rFonts w:ascii="Times" w:hAnsi="Times"/>
                <w:sz w:val="20"/>
                <w:szCs w:val="20"/>
              </w:rPr>
            </w:pPr>
            <w:r>
              <w:rPr>
                <w:rFonts w:ascii="Times" w:hAnsi="Times"/>
                <w:sz w:val="20"/>
                <w:szCs w:val="20"/>
              </w:rPr>
              <w:t>11</w:t>
            </w:r>
          </w:p>
        </w:tc>
        <w:tc>
          <w:tcPr>
            <w:tcW w:w="1440" w:type="dxa"/>
            <w:tcBorders>
              <w:top w:val="nil"/>
              <w:left w:val="nil"/>
              <w:right w:val="nil"/>
            </w:tcBorders>
            <w:shd w:val="clear" w:color="auto" w:fill="auto"/>
            <w:noWrap/>
          </w:tcPr>
          <w:p w:rsidR="001841BF" w:rsidRPr="005215EC" w:rsidRDefault="00D03E2B" w:rsidP="00B4583D">
            <w:pPr>
              <w:spacing w:line="360" w:lineRule="auto"/>
              <w:jc w:val="center"/>
              <w:rPr>
                <w:rFonts w:ascii="Times" w:hAnsi="Times"/>
                <w:sz w:val="20"/>
                <w:szCs w:val="20"/>
              </w:rPr>
            </w:pPr>
            <w:r>
              <w:rPr>
                <w:rFonts w:ascii="Times" w:hAnsi="Times"/>
                <w:sz w:val="20"/>
                <w:szCs w:val="20"/>
              </w:rPr>
              <w:t>2</w:t>
            </w:r>
            <w:r w:rsidR="00821324">
              <w:rPr>
                <w:rFonts w:ascii="Times" w:hAnsi="Times"/>
                <w:sz w:val="20"/>
                <w:szCs w:val="20"/>
              </w:rPr>
              <w:t>5</w:t>
            </w:r>
          </w:p>
        </w:tc>
        <w:tc>
          <w:tcPr>
            <w:tcW w:w="1170" w:type="dxa"/>
            <w:tcBorders>
              <w:top w:val="nil"/>
              <w:left w:val="nil"/>
              <w:right w:val="nil"/>
            </w:tcBorders>
            <w:shd w:val="clear" w:color="auto" w:fill="auto"/>
            <w:noWrap/>
          </w:tcPr>
          <w:p w:rsidR="001841BF" w:rsidRPr="005215EC" w:rsidRDefault="00FB66AF" w:rsidP="00B4583D">
            <w:pPr>
              <w:spacing w:line="360" w:lineRule="auto"/>
              <w:jc w:val="center"/>
              <w:rPr>
                <w:rFonts w:ascii="Times" w:hAnsi="Times"/>
                <w:sz w:val="20"/>
                <w:szCs w:val="20"/>
              </w:rPr>
            </w:pPr>
            <w:r>
              <w:rPr>
                <w:rFonts w:ascii="Times" w:hAnsi="Times"/>
                <w:sz w:val="20"/>
                <w:szCs w:val="20"/>
              </w:rPr>
              <w:t>7</w:t>
            </w:r>
            <w:r w:rsidR="00821324">
              <w:rPr>
                <w:rFonts w:ascii="Times" w:hAnsi="Times"/>
                <w:sz w:val="20"/>
                <w:szCs w:val="20"/>
              </w:rPr>
              <w:t>5</w:t>
            </w:r>
          </w:p>
        </w:tc>
        <w:tc>
          <w:tcPr>
            <w:tcW w:w="2520" w:type="dxa"/>
            <w:tcBorders>
              <w:top w:val="nil"/>
              <w:left w:val="nil"/>
              <w:right w:val="nil"/>
            </w:tcBorders>
          </w:tcPr>
          <w:p w:rsidR="001841BF" w:rsidRPr="005215EC" w:rsidRDefault="001841BF" w:rsidP="00B4583D">
            <w:pPr>
              <w:spacing w:line="360" w:lineRule="auto"/>
              <w:rPr>
                <w:rFonts w:ascii="Times" w:hAnsi="Times"/>
                <w:sz w:val="20"/>
                <w:szCs w:val="20"/>
              </w:rPr>
            </w:pPr>
            <w:r>
              <w:rPr>
                <w:rFonts w:ascii="Times" w:hAnsi="Times"/>
                <w:sz w:val="20"/>
                <w:szCs w:val="20"/>
              </w:rPr>
              <w:t xml:space="preserve">Leaves and </w:t>
            </w:r>
            <w:commentRangeStart w:id="110"/>
            <w:r>
              <w:rPr>
                <w:rFonts w:ascii="Times" w:hAnsi="Times"/>
                <w:sz w:val="20"/>
                <w:szCs w:val="20"/>
              </w:rPr>
              <w:t>young</w:t>
            </w:r>
            <w:commentRangeEnd w:id="110"/>
            <w:r w:rsidR="006726A5">
              <w:rPr>
                <w:rStyle w:val="CommentReference"/>
                <w:vanish/>
              </w:rPr>
              <w:commentReference w:id="110"/>
            </w:r>
            <w:r>
              <w:rPr>
                <w:rFonts w:ascii="Times" w:hAnsi="Times"/>
                <w:sz w:val="20"/>
                <w:szCs w:val="20"/>
              </w:rPr>
              <w:t xml:space="preserve"> twigs </w:t>
            </w:r>
            <w:r w:rsidR="00CD3D4C">
              <w:rPr>
                <w:rFonts w:ascii="Times" w:hAnsi="Times"/>
                <w:sz w:val="20"/>
                <w:szCs w:val="20"/>
              </w:rPr>
              <w:t>of lower canopy</w:t>
            </w:r>
          </w:p>
        </w:tc>
        <w:tc>
          <w:tcPr>
            <w:tcW w:w="2058" w:type="dxa"/>
            <w:tcBorders>
              <w:top w:val="nil"/>
              <w:left w:val="nil"/>
              <w:right w:val="nil"/>
            </w:tcBorders>
            <w:shd w:val="clear" w:color="auto" w:fill="auto"/>
            <w:noWrap/>
          </w:tcPr>
          <w:p w:rsidR="001841BF" w:rsidRPr="005215EC" w:rsidRDefault="001841BF" w:rsidP="00B4583D">
            <w:pPr>
              <w:spacing w:line="360" w:lineRule="auto"/>
              <w:rPr>
                <w:rFonts w:ascii="Times" w:hAnsi="Times"/>
                <w:sz w:val="20"/>
                <w:szCs w:val="20"/>
              </w:rPr>
            </w:pPr>
            <w:r>
              <w:rPr>
                <w:rFonts w:ascii="Times" w:hAnsi="Times"/>
                <w:sz w:val="20"/>
                <w:szCs w:val="20"/>
              </w:rPr>
              <w:t>Counts of galls and other modifications per 100 leaf shoots</w:t>
            </w:r>
          </w:p>
        </w:tc>
        <w:tc>
          <w:tcPr>
            <w:tcW w:w="2374" w:type="dxa"/>
            <w:tcBorders>
              <w:top w:val="nil"/>
              <w:left w:val="nil"/>
              <w:right w:val="nil"/>
            </w:tcBorders>
          </w:tcPr>
          <w:p w:rsidR="001841BF" w:rsidRPr="005215EC" w:rsidRDefault="001841BF" w:rsidP="00B4583D">
            <w:pPr>
              <w:spacing w:line="360" w:lineRule="auto"/>
              <w:rPr>
                <w:rFonts w:ascii="Times" w:hAnsi="Times"/>
                <w:sz w:val="20"/>
                <w:szCs w:val="20"/>
              </w:rPr>
            </w:pPr>
            <w:r>
              <w:rPr>
                <w:rFonts w:ascii="Times" w:hAnsi="Times"/>
                <w:sz w:val="20"/>
                <w:szCs w:val="20"/>
              </w:rPr>
              <w:t>Keith et al</w:t>
            </w:r>
            <w:proofErr w:type="gramStart"/>
            <w:r>
              <w:rPr>
                <w:rFonts w:ascii="Times" w:hAnsi="Times"/>
                <w:sz w:val="20"/>
                <w:szCs w:val="20"/>
              </w:rPr>
              <w:t>.,</w:t>
            </w:r>
            <w:proofErr w:type="gramEnd"/>
            <w:r>
              <w:rPr>
                <w:rFonts w:ascii="Times" w:hAnsi="Times"/>
                <w:sz w:val="20"/>
                <w:szCs w:val="20"/>
              </w:rPr>
              <w:t xml:space="preserve"> unpublished. </w:t>
            </w:r>
            <w:commentRangeStart w:id="111"/>
            <w:r>
              <w:rPr>
                <w:rFonts w:ascii="Times" w:hAnsi="Times"/>
                <w:sz w:val="20"/>
                <w:szCs w:val="20"/>
              </w:rPr>
              <w:t xml:space="preserve">See methods in </w:t>
            </w:r>
            <w:proofErr w:type="spellStart"/>
            <w:r>
              <w:rPr>
                <w:rFonts w:ascii="Times" w:hAnsi="Times"/>
                <w:sz w:val="20"/>
                <w:szCs w:val="20"/>
              </w:rPr>
              <w:t>Bangert</w:t>
            </w:r>
            <w:proofErr w:type="spellEnd"/>
            <w:r>
              <w:rPr>
                <w:rFonts w:ascii="Times" w:hAnsi="Times"/>
                <w:sz w:val="20"/>
                <w:szCs w:val="20"/>
              </w:rPr>
              <w:t xml:space="preserve"> et al. 2006.</w:t>
            </w:r>
            <w:commentRangeEnd w:id="111"/>
            <w:r w:rsidR="00A741B2">
              <w:rPr>
                <w:rStyle w:val="CommentReference"/>
                <w:vanish/>
              </w:rPr>
              <w:commentReference w:id="111"/>
            </w:r>
          </w:p>
        </w:tc>
      </w:tr>
      <w:tr w:rsidR="00E844C6" w:rsidRPr="005215EC">
        <w:trPr>
          <w:trHeight w:val="260"/>
        </w:trPr>
        <w:tc>
          <w:tcPr>
            <w:tcW w:w="1692" w:type="dxa"/>
            <w:tcBorders>
              <w:top w:val="nil"/>
              <w:left w:val="nil"/>
              <w:bottom w:val="single" w:sz="4" w:space="0" w:color="auto"/>
              <w:right w:val="nil"/>
            </w:tcBorders>
            <w:shd w:val="clear" w:color="auto" w:fill="auto"/>
            <w:noWrap/>
          </w:tcPr>
          <w:p w:rsidR="00E844C6" w:rsidRPr="005215EC" w:rsidRDefault="00E844C6" w:rsidP="00B4583D">
            <w:pPr>
              <w:spacing w:line="360" w:lineRule="auto"/>
              <w:rPr>
                <w:rFonts w:ascii="Times" w:hAnsi="Times"/>
                <w:sz w:val="20"/>
                <w:szCs w:val="20"/>
              </w:rPr>
            </w:pPr>
            <w:proofErr w:type="spellStart"/>
            <w:r>
              <w:rPr>
                <w:rFonts w:ascii="Times" w:hAnsi="Times"/>
                <w:sz w:val="20"/>
                <w:szCs w:val="20"/>
              </w:rPr>
              <w:t>Necrotrophic</w:t>
            </w:r>
            <w:proofErr w:type="spellEnd"/>
            <w:r>
              <w:rPr>
                <w:rFonts w:ascii="Times" w:hAnsi="Times"/>
                <w:sz w:val="20"/>
                <w:szCs w:val="20"/>
              </w:rPr>
              <w:t xml:space="preserve"> fungal pathogens</w:t>
            </w:r>
          </w:p>
        </w:tc>
        <w:tc>
          <w:tcPr>
            <w:tcW w:w="1111" w:type="dxa"/>
            <w:tcBorders>
              <w:top w:val="nil"/>
              <w:left w:val="nil"/>
              <w:bottom w:val="single" w:sz="4" w:space="0" w:color="auto"/>
              <w:right w:val="nil"/>
            </w:tcBorders>
            <w:shd w:val="clear" w:color="auto" w:fill="auto"/>
            <w:noWrap/>
          </w:tcPr>
          <w:p w:rsidR="00E844C6" w:rsidRPr="005215EC" w:rsidRDefault="00E844C6" w:rsidP="00B4583D">
            <w:pPr>
              <w:spacing w:line="360" w:lineRule="auto"/>
              <w:rPr>
                <w:rFonts w:ascii="Times" w:hAnsi="Times"/>
                <w:sz w:val="20"/>
                <w:szCs w:val="20"/>
              </w:rPr>
            </w:pPr>
            <w:r>
              <w:rPr>
                <w:rFonts w:ascii="Times" w:hAnsi="Times"/>
                <w:sz w:val="20"/>
                <w:szCs w:val="20"/>
              </w:rPr>
              <w:t>2010</w:t>
            </w:r>
            <w:r w:rsidR="00350049">
              <w:rPr>
                <w:rFonts w:ascii="Times" w:hAnsi="Times"/>
                <w:sz w:val="20"/>
                <w:szCs w:val="20"/>
              </w:rPr>
              <w:t>, Aug/</w:t>
            </w:r>
            <w:r>
              <w:rPr>
                <w:rFonts w:ascii="Times" w:hAnsi="Times"/>
                <w:sz w:val="20"/>
                <w:szCs w:val="20"/>
              </w:rPr>
              <w:t xml:space="preserve"> Sept</w:t>
            </w:r>
          </w:p>
        </w:tc>
        <w:tc>
          <w:tcPr>
            <w:tcW w:w="1260" w:type="dxa"/>
            <w:tcBorders>
              <w:top w:val="nil"/>
              <w:left w:val="nil"/>
              <w:bottom w:val="single" w:sz="4" w:space="0" w:color="auto"/>
              <w:right w:val="nil"/>
            </w:tcBorders>
            <w:shd w:val="clear" w:color="auto" w:fill="auto"/>
            <w:noWrap/>
          </w:tcPr>
          <w:p w:rsidR="00E844C6" w:rsidRPr="005215EC" w:rsidRDefault="00E844C6" w:rsidP="00B4583D">
            <w:pPr>
              <w:spacing w:line="360" w:lineRule="auto"/>
              <w:jc w:val="center"/>
              <w:rPr>
                <w:rFonts w:ascii="Times" w:hAnsi="Times"/>
                <w:sz w:val="20"/>
                <w:szCs w:val="20"/>
              </w:rPr>
            </w:pPr>
            <w:r>
              <w:rPr>
                <w:rFonts w:ascii="Times" w:hAnsi="Times"/>
                <w:sz w:val="20"/>
                <w:szCs w:val="20"/>
              </w:rPr>
              <w:t>2</w:t>
            </w:r>
          </w:p>
        </w:tc>
        <w:tc>
          <w:tcPr>
            <w:tcW w:w="1440" w:type="dxa"/>
            <w:tcBorders>
              <w:top w:val="nil"/>
              <w:left w:val="nil"/>
              <w:bottom w:val="single" w:sz="4" w:space="0" w:color="auto"/>
              <w:right w:val="nil"/>
            </w:tcBorders>
            <w:shd w:val="clear" w:color="auto" w:fill="auto"/>
            <w:noWrap/>
          </w:tcPr>
          <w:p w:rsidR="00E844C6" w:rsidRPr="005215EC" w:rsidRDefault="00100106" w:rsidP="00B4583D">
            <w:pPr>
              <w:spacing w:line="360" w:lineRule="auto"/>
              <w:jc w:val="center"/>
              <w:rPr>
                <w:rFonts w:ascii="Times" w:hAnsi="Times"/>
                <w:sz w:val="20"/>
                <w:szCs w:val="20"/>
              </w:rPr>
            </w:pPr>
            <w:r>
              <w:rPr>
                <w:rFonts w:ascii="Times" w:hAnsi="Times"/>
                <w:sz w:val="20"/>
                <w:szCs w:val="20"/>
              </w:rPr>
              <w:t>2</w:t>
            </w:r>
            <w:r w:rsidR="00365695">
              <w:rPr>
                <w:rFonts w:ascii="Times" w:hAnsi="Times"/>
                <w:sz w:val="20"/>
                <w:szCs w:val="20"/>
              </w:rPr>
              <w:t>5</w:t>
            </w:r>
          </w:p>
        </w:tc>
        <w:tc>
          <w:tcPr>
            <w:tcW w:w="1170" w:type="dxa"/>
            <w:tcBorders>
              <w:top w:val="nil"/>
              <w:left w:val="nil"/>
              <w:bottom w:val="single" w:sz="4" w:space="0" w:color="auto"/>
              <w:right w:val="nil"/>
            </w:tcBorders>
            <w:shd w:val="clear" w:color="auto" w:fill="auto"/>
            <w:noWrap/>
          </w:tcPr>
          <w:p w:rsidR="00E844C6" w:rsidRPr="005215EC" w:rsidRDefault="00100106" w:rsidP="00B4583D">
            <w:pPr>
              <w:spacing w:line="360" w:lineRule="auto"/>
              <w:jc w:val="center"/>
              <w:rPr>
                <w:rFonts w:ascii="Times" w:hAnsi="Times"/>
                <w:sz w:val="20"/>
                <w:szCs w:val="20"/>
              </w:rPr>
            </w:pPr>
            <w:r>
              <w:rPr>
                <w:rFonts w:ascii="Times" w:hAnsi="Times"/>
                <w:sz w:val="20"/>
                <w:szCs w:val="20"/>
              </w:rPr>
              <w:t>9</w:t>
            </w:r>
            <w:r w:rsidR="00365695">
              <w:rPr>
                <w:rFonts w:ascii="Times" w:hAnsi="Times"/>
                <w:sz w:val="20"/>
                <w:szCs w:val="20"/>
              </w:rPr>
              <w:t>2</w:t>
            </w:r>
          </w:p>
        </w:tc>
        <w:tc>
          <w:tcPr>
            <w:tcW w:w="2520" w:type="dxa"/>
            <w:tcBorders>
              <w:top w:val="nil"/>
              <w:left w:val="nil"/>
              <w:bottom w:val="single" w:sz="4" w:space="0" w:color="auto"/>
              <w:right w:val="nil"/>
            </w:tcBorders>
          </w:tcPr>
          <w:p w:rsidR="00E844C6" w:rsidRPr="005215EC" w:rsidRDefault="00E844C6" w:rsidP="00B4583D">
            <w:pPr>
              <w:spacing w:line="360" w:lineRule="auto"/>
              <w:rPr>
                <w:rFonts w:ascii="Times" w:hAnsi="Times"/>
                <w:sz w:val="20"/>
                <w:szCs w:val="20"/>
              </w:rPr>
            </w:pPr>
            <w:r>
              <w:rPr>
                <w:rFonts w:ascii="Times" w:hAnsi="Times"/>
                <w:sz w:val="20"/>
                <w:szCs w:val="20"/>
              </w:rPr>
              <w:t>Leaves</w:t>
            </w:r>
            <w:r w:rsidR="001706DD">
              <w:rPr>
                <w:rFonts w:ascii="Times" w:hAnsi="Times"/>
                <w:sz w:val="20"/>
                <w:szCs w:val="20"/>
              </w:rPr>
              <w:t xml:space="preserve"> of lower canopy</w:t>
            </w:r>
          </w:p>
        </w:tc>
        <w:tc>
          <w:tcPr>
            <w:tcW w:w="2058" w:type="dxa"/>
            <w:tcBorders>
              <w:top w:val="nil"/>
              <w:left w:val="nil"/>
              <w:bottom w:val="single" w:sz="4" w:space="0" w:color="auto"/>
              <w:right w:val="nil"/>
            </w:tcBorders>
            <w:shd w:val="clear" w:color="auto" w:fill="auto"/>
            <w:noWrap/>
          </w:tcPr>
          <w:p w:rsidR="00E844C6" w:rsidRPr="005215EC" w:rsidRDefault="00E844C6" w:rsidP="00B4583D">
            <w:pPr>
              <w:spacing w:line="360" w:lineRule="auto"/>
              <w:rPr>
                <w:rFonts w:ascii="Times" w:hAnsi="Times"/>
                <w:sz w:val="20"/>
                <w:szCs w:val="20"/>
              </w:rPr>
            </w:pPr>
            <w:r>
              <w:rPr>
                <w:rFonts w:ascii="Times" w:hAnsi="Times"/>
                <w:sz w:val="20"/>
                <w:szCs w:val="20"/>
              </w:rPr>
              <w:t xml:space="preserve">% </w:t>
            </w:r>
            <w:proofErr w:type="gramStart"/>
            <w:r>
              <w:rPr>
                <w:rFonts w:ascii="Times" w:hAnsi="Times"/>
                <w:sz w:val="20"/>
                <w:szCs w:val="20"/>
              </w:rPr>
              <w:t>leaf</w:t>
            </w:r>
            <w:proofErr w:type="gramEnd"/>
            <w:r>
              <w:rPr>
                <w:rFonts w:ascii="Times" w:hAnsi="Times"/>
                <w:sz w:val="20"/>
                <w:szCs w:val="20"/>
              </w:rPr>
              <w:t xml:space="preserve"> area damaged</w:t>
            </w:r>
          </w:p>
        </w:tc>
        <w:tc>
          <w:tcPr>
            <w:tcW w:w="2374" w:type="dxa"/>
            <w:tcBorders>
              <w:top w:val="nil"/>
              <w:left w:val="nil"/>
              <w:bottom w:val="single" w:sz="4" w:space="0" w:color="auto"/>
              <w:right w:val="nil"/>
            </w:tcBorders>
          </w:tcPr>
          <w:p w:rsidR="00E844C6" w:rsidRPr="005215EC" w:rsidRDefault="00E844C6" w:rsidP="00B4583D">
            <w:pPr>
              <w:spacing w:line="360" w:lineRule="auto"/>
              <w:rPr>
                <w:rFonts w:ascii="Times" w:hAnsi="Times"/>
                <w:sz w:val="20"/>
                <w:szCs w:val="20"/>
              </w:rPr>
            </w:pPr>
            <w:r w:rsidRPr="00D05B75">
              <w:rPr>
                <w:rFonts w:ascii="Times" w:hAnsi="Times"/>
                <w:sz w:val="20"/>
                <w:szCs w:val="20"/>
                <w:highlight w:val="red"/>
              </w:rPr>
              <w:t>Busby et al. 201</w:t>
            </w:r>
            <w:r w:rsidR="00164520" w:rsidRPr="00D05B75">
              <w:rPr>
                <w:rFonts w:ascii="Times" w:hAnsi="Times"/>
                <w:sz w:val="20"/>
                <w:szCs w:val="20"/>
                <w:highlight w:val="red"/>
              </w:rPr>
              <w:t>3</w:t>
            </w:r>
            <w:r w:rsidR="00407C08" w:rsidRPr="00D05B75">
              <w:rPr>
                <w:rFonts w:ascii="Times" w:hAnsi="Times"/>
                <w:sz w:val="20"/>
                <w:szCs w:val="20"/>
                <w:highlight w:val="red"/>
              </w:rPr>
              <w:t xml:space="preserve"> J Ecol,</w:t>
            </w:r>
            <w:r w:rsidR="00407C08">
              <w:rPr>
                <w:rFonts w:ascii="Times" w:hAnsi="Times"/>
                <w:sz w:val="20"/>
                <w:szCs w:val="20"/>
              </w:rPr>
              <w:t xml:space="preserve"> </w:t>
            </w:r>
            <w:r w:rsidR="00407C08" w:rsidRPr="00D05B75">
              <w:rPr>
                <w:rFonts w:ascii="Times" w:hAnsi="Times"/>
                <w:sz w:val="20"/>
                <w:szCs w:val="20"/>
                <w:highlight w:val="red"/>
              </w:rPr>
              <w:t>2014 J Ecol</w:t>
            </w:r>
          </w:p>
        </w:tc>
      </w:tr>
    </w:tbl>
    <w:p w:rsidR="00D95E1D" w:rsidRDefault="00AE311D" w:rsidP="00D76C76">
      <w:pPr>
        <w:spacing w:line="480" w:lineRule="auto"/>
      </w:pPr>
      <w:r>
        <w:t>*Values for</w:t>
      </w:r>
      <w:r w:rsidR="005547DA">
        <w:t xml:space="preserve"> OTU, genotype and tree numbers represent the counts in the full datasets, prior to reduction after pairing with other communities.</w:t>
      </w:r>
    </w:p>
    <w:p w:rsidR="000C6B36" w:rsidRDefault="000C6B36" w:rsidP="00F46E48">
      <w:pPr>
        <w:spacing w:line="480" w:lineRule="auto"/>
      </w:pPr>
    </w:p>
    <w:p w:rsidR="009D2630" w:rsidRDefault="009D2630" w:rsidP="00F46E48">
      <w:pPr>
        <w:spacing w:line="480" w:lineRule="auto"/>
      </w:pPr>
    </w:p>
    <w:p w:rsidR="00064CFC" w:rsidRDefault="00284241" w:rsidP="00F46E48">
      <w:pPr>
        <w:spacing w:line="480" w:lineRule="auto"/>
      </w:pPr>
      <w:r>
        <w:rPr>
          <w:b/>
        </w:rPr>
        <w:t>Table 3</w:t>
      </w:r>
      <w:r w:rsidR="009D2630" w:rsidRPr="009259B0">
        <w:rPr>
          <w:b/>
        </w:rPr>
        <w:t>.</w:t>
      </w:r>
      <w:r w:rsidR="009D2630">
        <w:t xml:space="preserve"> </w:t>
      </w:r>
      <w:r w:rsidR="007F2C79">
        <w:t>Mantel rho-</w:t>
      </w:r>
      <w:r w:rsidR="001B51D0">
        <w:t>values from genetic</w:t>
      </w:r>
      <w:r w:rsidR="009D2630">
        <w:t xml:space="preserve"> correlations </w:t>
      </w:r>
      <w:r w:rsidR="001B51D0">
        <w:t>among communities</w:t>
      </w:r>
      <w:proofErr w:type="gramStart"/>
      <w:r w:rsidR="001F2D18">
        <w:t>.</w:t>
      </w:r>
      <w:r w:rsidR="00927199">
        <w:t>*</w:t>
      </w:r>
      <w:proofErr w:type="gramEnd"/>
      <w:r w:rsidR="009D2630">
        <w:t xml:space="preserve"> </w:t>
      </w:r>
    </w:p>
    <w:tbl>
      <w:tblPr>
        <w:tblW w:w="13124" w:type="dxa"/>
        <w:tblInd w:w="95" w:type="dxa"/>
        <w:tblLook w:val="0000"/>
      </w:tblPr>
      <w:tblGrid>
        <w:gridCol w:w="1944"/>
        <w:gridCol w:w="1333"/>
        <w:gridCol w:w="878"/>
        <w:gridCol w:w="1978"/>
        <w:gridCol w:w="1764"/>
        <w:gridCol w:w="1056"/>
        <w:gridCol w:w="1639"/>
        <w:gridCol w:w="1266"/>
        <w:gridCol w:w="1266"/>
      </w:tblGrid>
      <w:tr w:rsidR="00F0798A" w:rsidRPr="00064CFC">
        <w:trPr>
          <w:trHeight w:val="332"/>
        </w:trPr>
        <w:tc>
          <w:tcPr>
            <w:tcW w:w="1944"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right"/>
              <w:rPr>
                <w:sz w:val="20"/>
                <w:szCs w:val="20"/>
              </w:rPr>
            </w:pPr>
          </w:p>
        </w:tc>
        <w:tc>
          <w:tcPr>
            <w:tcW w:w="1333"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Endophyte.06</w:t>
            </w:r>
          </w:p>
        </w:tc>
        <w:tc>
          <w:tcPr>
            <w:tcW w:w="878"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EMF.06</w:t>
            </w:r>
          </w:p>
        </w:tc>
        <w:tc>
          <w:tcPr>
            <w:tcW w:w="1978"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SoilBacteriaPLFA.04</w:t>
            </w:r>
          </w:p>
        </w:tc>
        <w:tc>
          <w:tcPr>
            <w:tcW w:w="1764"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SoilFungiPLFA.04</w:t>
            </w:r>
          </w:p>
        </w:tc>
        <w:tc>
          <w:tcPr>
            <w:tcW w:w="1056"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Lichen.10</w:t>
            </w:r>
          </w:p>
        </w:tc>
        <w:tc>
          <w:tcPr>
            <w:tcW w:w="1639"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LeafModifiers.10</w:t>
            </w:r>
          </w:p>
        </w:tc>
        <w:tc>
          <w:tcPr>
            <w:tcW w:w="1266"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LeafPaths.09</w:t>
            </w:r>
          </w:p>
        </w:tc>
        <w:tc>
          <w:tcPr>
            <w:tcW w:w="1266" w:type="dxa"/>
            <w:tcBorders>
              <w:top w:val="single" w:sz="4" w:space="0" w:color="auto"/>
              <w:left w:val="nil"/>
              <w:bottom w:val="single" w:sz="4" w:space="0" w:color="auto"/>
              <w:right w:val="nil"/>
            </w:tcBorders>
            <w:shd w:val="clear" w:color="auto" w:fill="auto"/>
            <w:vAlign w:val="bottom"/>
          </w:tcPr>
          <w:p w:rsidR="00F0798A" w:rsidRPr="001A57D6" w:rsidRDefault="00F0798A" w:rsidP="001A57D6">
            <w:pPr>
              <w:spacing w:line="480" w:lineRule="auto"/>
              <w:jc w:val="center"/>
              <w:rPr>
                <w:sz w:val="20"/>
                <w:szCs w:val="20"/>
              </w:rPr>
            </w:pPr>
            <w:r w:rsidRPr="001A57D6">
              <w:rPr>
                <w:sz w:val="20"/>
                <w:szCs w:val="20"/>
              </w:rPr>
              <w:t>LeafPaths.10</w:t>
            </w:r>
          </w:p>
        </w:tc>
      </w:tr>
      <w:tr w:rsidR="00F0798A" w:rsidRPr="00064CFC">
        <w:trPr>
          <w:trHeight w:val="260"/>
        </w:trPr>
        <w:tc>
          <w:tcPr>
            <w:tcW w:w="1944" w:type="dxa"/>
            <w:tcBorders>
              <w:top w:val="single" w:sz="4" w:space="0" w:color="auto"/>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Endophyte.06</w:t>
            </w:r>
          </w:p>
        </w:tc>
        <w:tc>
          <w:tcPr>
            <w:tcW w:w="1333"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p>
        </w:tc>
        <w:tc>
          <w:tcPr>
            <w:tcW w:w="878"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0.057</w:t>
            </w:r>
          </w:p>
        </w:tc>
        <w:tc>
          <w:tcPr>
            <w:tcW w:w="1978"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-0.036</w:t>
            </w:r>
          </w:p>
        </w:tc>
        <w:tc>
          <w:tcPr>
            <w:tcW w:w="1764"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-0.218</w:t>
            </w:r>
          </w:p>
        </w:tc>
        <w:tc>
          <w:tcPr>
            <w:tcW w:w="1056"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-0.189</w:t>
            </w:r>
          </w:p>
        </w:tc>
        <w:tc>
          <w:tcPr>
            <w:tcW w:w="1639"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0.178</w:t>
            </w:r>
          </w:p>
        </w:tc>
        <w:tc>
          <w:tcPr>
            <w:tcW w:w="1266" w:type="dxa"/>
            <w:tcBorders>
              <w:top w:val="single" w:sz="4" w:space="0" w:color="auto"/>
              <w:left w:val="nil"/>
              <w:bottom w:val="nil"/>
              <w:right w:val="nil"/>
            </w:tcBorders>
            <w:shd w:val="clear" w:color="auto" w:fill="auto"/>
            <w:vAlign w:val="bottom"/>
          </w:tcPr>
          <w:p w:rsidR="00F0798A" w:rsidRPr="00667A2B" w:rsidRDefault="00F0798A" w:rsidP="001A57D6">
            <w:pPr>
              <w:spacing w:line="480" w:lineRule="auto"/>
              <w:jc w:val="center"/>
              <w:rPr>
                <w:b/>
                <w:bCs/>
                <w:sz w:val="22"/>
                <w:szCs w:val="20"/>
              </w:rPr>
            </w:pPr>
            <w:r w:rsidRPr="00667A2B">
              <w:rPr>
                <w:b/>
                <w:bCs/>
                <w:sz w:val="22"/>
                <w:szCs w:val="20"/>
              </w:rPr>
              <w:t>0.225</w:t>
            </w:r>
          </w:p>
        </w:tc>
        <w:tc>
          <w:tcPr>
            <w:tcW w:w="1266" w:type="dxa"/>
            <w:tcBorders>
              <w:top w:val="single" w:sz="4" w:space="0" w:color="auto"/>
              <w:left w:val="nil"/>
              <w:bottom w:val="nil"/>
              <w:right w:val="nil"/>
            </w:tcBorders>
            <w:shd w:val="clear" w:color="auto" w:fill="auto"/>
            <w:vAlign w:val="bottom"/>
          </w:tcPr>
          <w:p w:rsidR="00F0798A" w:rsidRPr="004A2790" w:rsidRDefault="00F0798A" w:rsidP="001A57D6">
            <w:pPr>
              <w:spacing w:line="480" w:lineRule="auto"/>
              <w:jc w:val="center"/>
              <w:rPr>
                <w:b/>
                <w:bCs/>
                <w:i/>
                <w:sz w:val="22"/>
                <w:szCs w:val="20"/>
              </w:rPr>
            </w:pPr>
            <w:r w:rsidRPr="004A2790">
              <w:rPr>
                <w:b/>
                <w:bCs/>
                <w:i/>
                <w:sz w:val="22"/>
                <w:szCs w:val="20"/>
              </w:rPr>
              <w:t>0.797</w:t>
            </w:r>
          </w:p>
        </w:tc>
      </w:tr>
      <w:tr w:rsidR="00F0798A" w:rsidRPr="00064CFC">
        <w:trPr>
          <w:trHeight w:val="260"/>
        </w:trPr>
        <w:tc>
          <w:tcPr>
            <w:tcW w:w="1944" w:type="dxa"/>
            <w:tcBorders>
              <w:top w:val="nil"/>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EMF.06</w:t>
            </w:r>
          </w:p>
        </w:tc>
        <w:tc>
          <w:tcPr>
            <w:tcW w:w="1333"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0.177</w:t>
            </w:r>
          </w:p>
        </w:tc>
        <w:tc>
          <w:tcPr>
            <w:tcW w:w="8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p>
        </w:tc>
        <w:tc>
          <w:tcPr>
            <w:tcW w:w="19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0.086</w:t>
            </w:r>
          </w:p>
        </w:tc>
        <w:tc>
          <w:tcPr>
            <w:tcW w:w="1764"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0.182</w:t>
            </w:r>
          </w:p>
        </w:tc>
        <w:tc>
          <w:tcPr>
            <w:tcW w:w="105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0.125</w:t>
            </w:r>
          </w:p>
        </w:tc>
        <w:tc>
          <w:tcPr>
            <w:tcW w:w="1639"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0.352</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0.139</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-0.123</w:t>
            </w:r>
          </w:p>
        </w:tc>
      </w:tr>
      <w:tr w:rsidR="00F0798A" w:rsidRPr="00064CFC">
        <w:trPr>
          <w:trHeight w:val="260"/>
        </w:trPr>
        <w:tc>
          <w:tcPr>
            <w:tcW w:w="1944" w:type="dxa"/>
            <w:tcBorders>
              <w:top w:val="nil"/>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SoilBacteriaPLFA.04</w:t>
            </w:r>
          </w:p>
        </w:tc>
        <w:tc>
          <w:tcPr>
            <w:tcW w:w="1333"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0.032</w:t>
            </w:r>
          </w:p>
        </w:tc>
        <w:tc>
          <w:tcPr>
            <w:tcW w:w="8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-0.061</w:t>
            </w:r>
          </w:p>
        </w:tc>
        <w:tc>
          <w:tcPr>
            <w:tcW w:w="19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p>
        </w:tc>
        <w:tc>
          <w:tcPr>
            <w:tcW w:w="1764"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0.880</w:t>
            </w:r>
          </w:p>
        </w:tc>
        <w:tc>
          <w:tcPr>
            <w:tcW w:w="105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-0.105</w:t>
            </w:r>
          </w:p>
        </w:tc>
        <w:tc>
          <w:tcPr>
            <w:tcW w:w="1639"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0.069</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-0.026</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sz w:val="22"/>
                <w:szCs w:val="20"/>
              </w:rPr>
            </w:pPr>
            <w:r w:rsidRPr="00667A2B">
              <w:rPr>
                <w:b/>
                <w:bCs/>
                <w:sz w:val="22"/>
                <w:szCs w:val="20"/>
              </w:rPr>
              <w:t>0.347</w:t>
            </w:r>
          </w:p>
        </w:tc>
      </w:tr>
      <w:tr w:rsidR="00F0798A" w:rsidRPr="00064CFC">
        <w:trPr>
          <w:trHeight w:val="260"/>
        </w:trPr>
        <w:tc>
          <w:tcPr>
            <w:tcW w:w="1944" w:type="dxa"/>
            <w:tcBorders>
              <w:top w:val="nil"/>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SoilFungiPLFA.04</w:t>
            </w:r>
          </w:p>
        </w:tc>
        <w:tc>
          <w:tcPr>
            <w:tcW w:w="1333"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sz w:val="22"/>
                <w:szCs w:val="20"/>
              </w:rPr>
            </w:pPr>
            <w:r w:rsidRPr="00667A2B">
              <w:rPr>
                <w:b/>
                <w:bCs/>
                <w:sz w:val="22"/>
                <w:szCs w:val="20"/>
              </w:rPr>
              <w:t>0.304</w:t>
            </w:r>
          </w:p>
        </w:tc>
        <w:tc>
          <w:tcPr>
            <w:tcW w:w="8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-0.071</w:t>
            </w:r>
          </w:p>
        </w:tc>
        <w:tc>
          <w:tcPr>
            <w:tcW w:w="19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0.883</w:t>
            </w:r>
          </w:p>
        </w:tc>
        <w:tc>
          <w:tcPr>
            <w:tcW w:w="1764"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p>
        </w:tc>
        <w:tc>
          <w:tcPr>
            <w:tcW w:w="105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-0.017</w:t>
            </w:r>
          </w:p>
        </w:tc>
        <w:tc>
          <w:tcPr>
            <w:tcW w:w="1639"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-0.035</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0.115</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0.169</w:t>
            </w:r>
          </w:p>
        </w:tc>
      </w:tr>
      <w:tr w:rsidR="00F0798A" w:rsidRPr="00064CFC">
        <w:trPr>
          <w:trHeight w:val="260"/>
        </w:trPr>
        <w:tc>
          <w:tcPr>
            <w:tcW w:w="1944" w:type="dxa"/>
            <w:tcBorders>
              <w:top w:val="nil"/>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Lichen.10</w:t>
            </w:r>
          </w:p>
        </w:tc>
        <w:tc>
          <w:tcPr>
            <w:tcW w:w="1333"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-0.124</w:t>
            </w:r>
          </w:p>
        </w:tc>
        <w:tc>
          <w:tcPr>
            <w:tcW w:w="8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0.076</w:t>
            </w:r>
          </w:p>
        </w:tc>
        <w:tc>
          <w:tcPr>
            <w:tcW w:w="19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0.081</w:t>
            </w:r>
          </w:p>
        </w:tc>
        <w:tc>
          <w:tcPr>
            <w:tcW w:w="1764"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0.037</w:t>
            </w:r>
          </w:p>
        </w:tc>
        <w:tc>
          <w:tcPr>
            <w:tcW w:w="105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p>
        </w:tc>
        <w:tc>
          <w:tcPr>
            <w:tcW w:w="1639"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0.173</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0.102</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0.049</w:t>
            </w:r>
          </w:p>
        </w:tc>
      </w:tr>
      <w:tr w:rsidR="00F0798A" w:rsidRPr="00064CFC">
        <w:trPr>
          <w:trHeight w:val="260"/>
        </w:trPr>
        <w:tc>
          <w:tcPr>
            <w:tcW w:w="1944" w:type="dxa"/>
            <w:tcBorders>
              <w:top w:val="nil"/>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LeafModifiers.10</w:t>
            </w:r>
          </w:p>
        </w:tc>
        <w:tc>
          <w:tcPr>
            <w:tcW w:w="1333"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sz w:val="22"/>
                <w:szCs w:val="20"/>
              </w:rPr>
            </w:pPr>
            <w:r w:rsidRPr="00667A2B">
              <w:rPr>
                <w:b/>
                <w:bCs/>
                <w:sz w:val="22"/>
                <w:szCs w:val="20"/>
              </w:rPr>
              <w:t>0.247</w:t>
            </w:r>
          </w:p>
        </w:tc>
        <w:tc>
          <w:tcPr>
            <w:tcW w:w="8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0.351</w:t>
            </w:r>
          </w:p>
        </w:tc>
        <w:tc>
          <w:tcPr>
            <w:tcW w:w="19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0.186</w:t>
            </w:r>
          </w:p>
        </w:tc>
        <w:tc>
          <w:tcPr>
            <w:tcW w:w="1764"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0.278</w:t>
            </w:r>
          </w:p>
        </w:tc>
        <w:tc>
          <w:tcPr>
            <w:tcW w:w="105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0.262</w:t>
            </w:r>
          </w:p>
        </w:tc>
        <w:tc>
          <w:tcPr>
            <w:tcW w:w="1639"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0.267</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0.252</w:t>
            </w:r>
          </w:p>
        </w:tc>
      </w:tr>
      <w:tr w:rsidR="00F0798A" w:rsidRPr="00064CFC">
        <w:trPr>
          <w:trHeight w:val="260"/>
        </w:trPr>
        <w:tc>
          <w:tcPr>
            <w:tcW w:w="1944" w:type="dxa"/>
            <w:tcBorders>
              <w:top w:val="nil"/>
              <w:left w:val="nil"/>
              <w:bottom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LeafPaths.09</w:t>
            </w:r>
          </w:p>
        </w:tc>
        <w:tc>
          <w:tcPr>
            <w:tcW w:w="1333"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0.326</w:t>
            </w:r>
          </w:p>
        </w:tc>
        <w:tc>
          <w:tcPr>
            <w:tcW w:w="8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sz w:val="22"/>
                <w:szCs w:val="20"/>
              </w:rPr>
            </w:pPr>
            <w:r w:rsidRPr="00667A2B">
              <w:rPr>
                <w:b/>
                <w:bCs/>
                <w:sz w:val="22"/>
                <w:szCs w:val="20"/>
              </w:rPr>
              <w:t>0.329</w:t>
            </w:r>
          </w:p>
        </w:tc>
        <w:tc>
          <w:tcPr>
            <w:tcW w:w="1978"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-0.034</w:t>
            </w:r>
          </w:p>
        </w:tc>
        <w:tc>
          <w:tcPr>
            <w:tcW w:w="1764"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0.091</w:t>
            </w:r>
          </w:p>
        </w:tc>
        <w:tc>
          <w:tcPr>
            <w:tcW w:w="105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-0.010</w:t>
            </w:r>
          </w:p>
        </w:tc>
        <w:tc>
          <w:tcPr>
            <w:tcW w:w="1639"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0.297</w:t>
            </w: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p>
        </w:tc>
        <w:tc>
          <w:tcPr>
            <w:tcW w:w="1266" w:type="dxa"/>
            <w:tcBorders>
              <w:top w:val="nil"/>
              <w:left w:val="nil"/>
              <w:bottom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0.555</w:t>
            </w:r>
          </w:p>
        </w:tc>
      </w:tr>
      <w:tr w:rsidR="00F0798A" w:rsidRPr="00064CFC">
        <w:trPr>
          <w:trHeight w:val="260"/>
        </w:trPr>
        <w:tc>
          <w:tcPr>
            <w:tcW w:w="1944" w:type="dxa"/>
            <w:tcBorders>
              <w:top w:val="nil"/>
              <w:left w:val="nil"/>
              <w:right w:val="nil"/>
            </w:tcBorders>
            <w:shd w:val="clear" w:color="auto" w:fill="auto"/>
            <w:vAlign w:val="bottom"/>
          </w:tcPr>
          <w:p w:rsidR="00F0798A" w:rsidRPr="001A57D6" w:rsidRDefault="00F0798A" w:rsidP="001A57D6">
            <w:pPr>
              <w:spacing w:line="480" w:lineRule="auto"/>
              <w:jc w:val="right"/>
              <w:rPr>
                <w:sz w:val="20"/>
                <w:szCs w:val="20"/>
              </w:rPr>
            </w:pPr>
            <w:r w:rsidRPr="001A57D6">
              <w:rPr>
                <w:sz w:val="20"/>
                <w:szCs w:val="20"/>
              </w:rPr>
              <w:t>LeafPaths.10</w:t>
            </w:r>
          </w:p>
        </w:tc>
        <w:tc>
          <w:tcPr>
            <w:tcW w:w="1333" w:type="dxa"/>
            <w:tcBorders>
              <w:top w:val="nil"/>
              <w:left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0.554</w:t>
            </w:r>
          </w:p>
        </w:tc>
        <w:tc>
          <w:tcPr>
            <w:tcW w:w="878" w:type="dxa"/>
            <w:tcBorders>
              <w:top w:val="nil"/>
              <w:left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0.002</w:t>
            </w:r>
          </w:p>
        </w:tc>
        <w:tc>
          <w:tcPr>
            <w:tcW w:w="1978" w:type="dxa"/>
            <w:tcBorders>
              <w:top w:val="nil"/>
              <w:left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0.209</w:t>
            </w:r>
          </w:p>
        </w:tc>
        <w:tc>
          <w:tcPr>
            <w:tcW w:w="1764" w:type="dxa"/>
            <w:tcBorders>
              <w:top w:val="nil"/>
              <w:left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0.177</w:t>
            </w:r>
          </w:p>
        </w:tc>
        <w:tc>
          <w:tcPr>
            <w:tcW w:w="1056" w:type="dxa"/>
            <w:tcBorders>
              <w:top w:val="nil"/>
              <w:left w:val="nil"/>
              <w:right w:val="nil"/>
            </w:tcBorders>
            <w:shd w:val="clear" w:color="auto" w:fill="auto"/>
            <w:vAlign w:val="bottom"/>
          </w:tcPr>
          <w:p w:rsidR="00F0798A" w:rsidRPr="00667A2B" w:rsidRDefault="00F0798A" w:rsidP="001A57D6">
            <w:pPr>
              <w:spacing w:line="480" w:lineRule="auto"/>
              <w:jc w:val="center"/>
              <w:rPr>
                <w:sz w:val="22"/>
                <w:szCs w:val="20"/>
              </w:rPr>
            </w:pPr>
            <w:r w:rsidRPr="00667A2B">
              <w:rPr>
                <w:sz w:val="22"/>
                <w:szCs w:val="20"/>
              </w:rPr>
              <w:t>-0.066</w:t>
            </w:r>
          </w:p>
        </w:tc>
        <w:tc>
          <w:tcPr>
            <w:tcW w:w="1639" w:type="dxa"/>
            <w:tcBorders>
              <w:top w:val="nil"/>
              <w:left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0.327</w:t>
            </w:r>
          </w:p>
        </w:tc>
        <w:tc>
          <w:tcPr>
            <w:tcW w:w="1266" w:type="dxa"/>
            <w:tcBorders>
              <w:top w:val="nil"/>
              <w:left w:val="nil"/>
              <w:right w:val="nil"/>
            </w:tcBorders>
            <w:shd w:val="clear" w:color="auto" w:fill="auto"/>
            <w:vAlign w:val="bottom"/>
          </w:tcPr>
          <w:p w:rsidR="00F0798A" w:rsidRPr="00667A2B" w:rsidRDefault="00F0798A" w:rsidP="001A57D6">
            <w:pPr>
              <w:spacing w:line="480" w:lineRule="auto"/>
              <w:jc w:val="center"/>
              <w:rPr>
                <w:b/>
                <w:bCs/>
                <w:i/>
                <w:iCs/>
                <w:sz w:val="22"/>
                <w:szCs w:val="20"/>
              </w:rPr>
            </w:pPr>
            <w:r w:rsidRPr="00667A2B">
              <w:rPr>
                <w:b/>
                <w:bCs/>
                <w:i/>
                <w:iCs/>
                <w:sz w:val="22"/>
                <w:szCs w:val="20"/>
              </w:rPr>
              <w:t>0.617</w:t>
            </w:r>
          </w:p>
        </w:tc>
        <w:tc>
          <w:tcPr>
            <w:tcW w:w="1266" w:type="dxa"/>
            <w:tcBorders>
              <w:top w:val="nil"/>
              <w:left w:val="nil"/>
              <w:right w:val="nil"/>
            </w:tcBorders>
            <w:shd w:val="clear" w:color="auto" w:fill="auto"/>
            <w:vAlign w:val="bottom"/>
          </w:tcPr>
          <w:p w:rsidR="00F0798A" w:rsidRPr="00667A2B" w:rsidRDefault="00F0798A" w:rsidP="001A57D6">
            <w:pPr>
              <w:spacing w:line="480" w:lineRule="auto"/>
              <w:jc w:val="center"/>
              <w:rPr>
                <w:sz w:val="22"/>
                <w:szCs w:val="20"/>
              </w:rPr>
            </w:pPr>
          </w:p>
        </w:tc>
      </w:tr>
    </w:tbl>
    <w:p w:rsidR="000C6B36" w:rsidRDefault="001B51D0" w:rsidP="00F46E48">
      <w:pPr>
        <w:spacing w:line="480" w:lineRule="auto"/>
        <w:sectPr w:rsidR="000C6B36">
          <w:pgSz w:w="15840" w:h="12240" w:orient="landscape"/>
          <w:pgMar w:top="1440" w:right="1440" w:bottom="1440" w:left="1440" w:gutter="0"/>
          <w:lnNumType w:countBy="1"/>
          <w:printerSettings r:id="rId14"/>
        </w:sectPr>
      </w:pPr>
      <w:r>
        <w:t>*</w:t>
      </w:r>
      <w:r w:rsidRPr="001B51D0">
        <w:t xml:space="preserve"> </w:t>
      </w:r>
      <w:r w:rsidR="00D654A4">
        <w:t>Rho-</w:t>
      </w:r>
      <w:r>
        <w:t xml:space="preserve">values from </w:t>
      </w:r>
      <w:r w:rsidR="00D654A4">
        <w:t xml:space="preserve">pair-wise </w:t>
      </w:r>
      <w:r>
        <w:t xml:space="preserve">Mantel tests conducted with raw, </w:t>
      </w:r>
      <w:proofErr w:type="spellStart"/>
      <w:r>
        <w:t>un</w:t>
      </w:r>
      <w:r w:rsidR="00D654A4">
        <w:t>relativized</w:t>
      </w:r>
      <w:proofErr w:type="spellEnd"/>
      <w:r>
        <w:t xml:space="preserve"> data are in</w:t>
      </w:r>
      <w:r w:rsidR="00D654A4">
        <w:t xml:space="preserve"> the lower left triangle while rho-</w:t>
      </w:r>
      <w:r>
        <w:t xml:space="preserve">values from Mantel tests conducted with data </w:t>
      </w:r>
      <w:proofErr w:type="spellStart"/>
      <w:r>
        <w:t>relativized</w:t>
      </w:r>
      <w:proofErr w:type="spellEnd"/>
      <w:r>
        <w:t xml:space="preserve"> by OTU maximum values are in the upper right triangle. </w:t>
      </w:r>
      <w:r w:rsidR="007B6EF3">
        <w:t>B</w:t>
      </w:r>
      <w:r w:rsidR="00B25E74">
        <w:t>old =</w:t>
      </w:r>
      <w:r w:rsidR="007B6EF3">
        <w:t xml:space="preserve"> 0.1 &gt;</w:t>
      </w:r>
      <w:r w:rsidR="007B6EF3" w:rsidRPr="007B6EF3">
        <w:rPr>
          <w:i/>
        </w:rPr>
        <w:t xml:space="preserve"> P</w:t>
      </w:r>
      <w:r w:rsidR="007B6EF3">
        <w:t xml:space="preserve"> &lt; 0.05</w:t>
      </w:r>
      <w:r w:rsidR="00B25E74">
        <w:t>. Bold italics =</w:t>
      </w:r>
      <w:r w:rsidR="007B6EF3" w:rsidRPr="007B6EF3">
        <w:rPr>
          <w:i/>
        </w:rPr>
        <w:t xml:space="preserve"> P</w:t>
      </w:r>
      <w:r w:rsidR="006C4C42">
        <w:t xml:space="preserve"> ≤</w:t>
      </w:r>
      <w:r w:rsidR="007B6EF3">
        <w:t xml:space="preserve"> 0.05.</w:t>
      </w:r>
      <w:r w:rsidR="00B25E74">
        <w:t xml:space="preserve"> </w:t>
      </w:r>
    </w:p>
    <w:p w:rsidR="00630A5D" w:rsidRDefault="001021A9" w:rsidP="00F46E48">
      <w:pPr>
        <w:spacing w:line="480" w:lineRule="auto"/>
        <w:rPr>
          <w:b/>
        </w:rPr>
      </w:pPr>
      <w:r w:rsidRPr="0051200F">
        <w:rPr>
          <w:b/>
        </w:rPr>
        <w:t>Figure legends</w:t>
      </w:r>
    </w:p>
    <w:p w:rsidR="001021A9" w:rsidRPr="00A24A35" w:rsidRDefault="001021A9" w:rsidP="00F46E48">
      <w:pPr>
        <w:spacing w:line="480" w:lineRule="auto"/>
      </w:pPr>
      <w:r w:rsidRPr="0068777E">
        <w:rPr>
          <w:b/>
        </w:rPr>
        <w:t>Figure 1.</w:t>
      </w:r>
      <w:r w:rsidR="00A24A35">
        <w:t xml:space="preserve"> </w:t>
      </w:r>
      <w:proofErr w:type="spellStart"/>
      <w:r w:rsidR="00B811B8" w:rsidRPr="00B811B8">
        <w:rPr>
          <w:i/>
        </w:rPr>
        <w:t>Populus</w:t>
      </w:r>
      <w:proofErr w:type="spellEnd"/>
      <w:r w:rsidR="00B811B8" w:rsidRPr="00B811B8">
        <w:rPr>
          <w:i/>
        </w:rPr>
        <w:t xml:space="preserve"> </w:t>
      </w:r>
      <w:proofErr w:type="spellStart"/>
      <w:r w:rsidR="00B811B8" w:rsidRPr="00B811B8">
        <w:rPr>
          <w:i/>
        </w:rPr>
        <w:t>angustifolia</w:t>
      </w:r>
      <w:proofErr w:type="spellEnd"/>
      <w:r w:rsidR="00B811B8">
        <w:t xml:space="preserve"> (A), the</w:t>
      </w:r>
      <w:r w:rsidR="00A24A35">
        <w:t xml:space="preserve"> Ogde</w:t>
      </w:r>
      <w:r w:rsidR="00B811B8">
        <w:t>n Nature Center Common Garden (B</w:t>
      </w:r>
      <w:r w:rsidR="00A24A35">
        <w:t xml:space="preserve">), </w:t>
      </w:r>
      <w:r w:rsidR="00A24A35" w:rsidRPr="00A24A35">
        <w:t xml:space="preserve">and </w:t>
      </w:r>
      <w:r w:rsidR="00DF4645" w:rsidRPr="00DF4645">
        <w:rPr>
          <w:i/>
        </w:rPr>
        <w:t xml:space="preserve">P. </w:t>
      </w:r>
      <w:proofErr w:type="spellStart"/>
      <w:r w:rsidR="00DF4645" w:rsidRPr="00DF4645">
        <w:rPr>
          <w:i/>
        </w:rPr>
        <w:t>angustifolia</w:t>
      </w:r>
      <w:proofErr w:type="spellEnd"/>
      <w:r w:rsidR="00DF4645">
        <w:t>-</w:t>
      </w:r>
      <w:r w:rsidR="00A24A35" w:rsidRPr="00A24A35">
        <w:t>associated organisms</w:t>
      </w:r>
      <w:r w:rsidR="00B94B76">
        <w:t xml:space="preserve"> of the </w:t>
      </w:r>
      <w:proofErr w:type="spellStart"/>
      <w:r w:rsidR="00B94B76">
        <w:t>phyllosphere</w:t>
      </w:r>
      <w:proofErr w:type="spellEnd"/>
      <w:r w:rsidR="00A24A35">
        <w:t xml:space="preserve"> (C = </w:t>
      </w:r>
      <w:proofErr w:type="spellStart"/>
      <w:r w:rsidR="00B811B8">
        <w:rPr>
          <w:i/>
        </w:rPr>
        <w:t>Pemphagus</w:t>
      </w:r>
      <w:proofErr w:type="spellEnd"/>
      <w:r w:rsidR="00B811B8" w:rsidRPr="00B811B8">
        <w:rPr>
          <w:i/>
        </w:rPr>
        <w:t xml:space="preserve"> </w:t>
      </w:r>
      <w:proofErr w:type="spellStart"/>
      <w:r w:rsidR="00B811B8" w:rsidRPr="00B811B8">
        <w:rPr>
          <w:i/>
        </w:rPr>
        <w:t>batae</w:t>
      </w:r>
      <w:proofErr w:type="spellEnd"/>
      <w:r w:rsidR="00B811B8">
        <w:t xml:space="preserve"> gall with </w:t>
      </w:r>
      <w:proofErr w:type="spellStart"/>
      <w:r w:rsidR="00B811B8">
        <w:t>hemipteran</w:t>
      </w:r>
      <w:proofErr w:type="spellEnd"/>
      <w:r w:rsidR="00A24A35">
        <w:t>, D =</w:t>
      </w:r>
      <w:r w:rsidR="00705DDF">
        <w:t xml:space="preserve"> leaf damage by</w:t>
      </w:r>
      <w:r w:rsidR="00A24A35">
        <w:t xml:space="preserve"> </w:t>
      </w:r>
      <w:proofErr w:type="spellStart"/>
      <w:r w:rsidR="00894274" w:rsidRPr="00894274">
        <w:rPr>
          <w:i/>
          <w:iCs/>
        </w:rPr>
        <w:t>Sphaerulina</w:t>
      </w:r>
      <w:proofErr w:type="spellEnd"/>
      <w:r w:rsidR="00894274" w:rsidRPr="00894274">
        <w:rPr>
          <w:i/>
          <w:iCs/>
        </w:rPr>
        <w:t xml:space="preserve"> </w:t>
      </w:r>
      <w:r w:rsidR="00894274" w:rsidRPr="00894274">
        <w:rPr>
          <w:iCs/>
        </w:rPr>
        <w:t xml:space="preserve">spp. and </w:t>
      </w:r>
      <w:proofErr w:type="spellStart"/>
      <w:r w:rsidR="00894274" w:rsidRPr="00894274">
        <w:rPr>
          <w:i/>
          <w:iCs/>
        </w:rPr>
        <w:t>Drepanopeziza</w:t>
      </w:r>
      <w:proofErr w:type="spellEnd"/>
      <w:r w:rsidR="00894274" w:rsidRPr="00894274">
        <w:rPr>
          <w:i/>
          <w:iCs/>
        </w:rPr>
        <w:t xml:space="preserve"> </w:t>
      </w:r>
      <w:proofErr w:type="spellStart"/>
      <w:r w:rsidR="00894274" w:rsidRPr="00894274">
        <w:rPr>
          <w:i/>
          <w:iCs/>
        </w:rPr>
        <w:t>populi</w:t>
      </w:r>
      <w:proofErr w:type="spellEnd"/>
      <w:r w:rsidR="00A24A35">
        <w:t xml:space="preserve">, E = </w:t>
      </w:r>
      <w:r w:rsidR="00DF4645">
        <w:t xml:space="preserve">twig </w:t>
      </w:r>
      <w:proofErr w:type="spellStart"/>
      <w:r w:rsidR="00DF4645">
        <w:t>endophyte</w:t>
      </w:r>
      <w:proofErr w:type="spellEnd"/>
      <w:r w:rsidR="00DF4645">
        <w:t xml:space="preserve"> isolate</w:t>
      </w:r>
      <w:r w:rsidR="00700F15">
        <w:t>s</w:t>
      </w:r>
      <w:r w:rsidR="00B94B76">
        <w:t>)</w:t>
      </w:r>
      <w:r w:rsidR="00A24A35">
        <w:t>,</w:t>
      </w:r>
      <w:r w:rsidR="00B94B76">
        <w:t xml:space="preserve"> lower trunk</w:t>
      </w:r>
      <w:r w:rsidR="00A24A35">
        <w:t xml:space="preserve"> </w:t>
      </w:r>
      <w:r w:rsidR="00B94B76">
        <w:t>(</w:t>
      </w:r>
      <w:r w:rsidR="00A24A35">
        <w:t xml:space="preserve">F = </w:t>
      </w:r>
      <w:proofErr w:type="spellStart"/>
      <w:r w:rsidR="00DF4645" w:rsidRPr="00146772">
        <w:rPr>
          <w:i/>
        </w:rPr>
        <w:t>Xanthomendoza</w:t>
      </w:r>
      <w:proofErr w:type="spellEnd"/>
      <w:r w:rsidR="00DF4645" w:rsidRPr="00146772">
        <w:rPr>
          <w:i/>
        </w:rPr>
        <w:t xml:space="preserve"> </w:t>
      </w:r>
      <w:proofErr w:type="spellStart"/>
      <w:r w:rsidR="00DF4645" w:rsidRPr="00146772">
        <w:rPr>
          <w:i/>
        </w:rPr>
        <w:t>galericulata</w:t>
      </w:r>
      <w:proofErr w:type="spellEnd"/>
      <w:r w:rsidR="00DF4645">
        <w:t xml:space="preserve"> bark lichen</w:t>
      </w:r>
      <w:r w:rsidR="00B94B76">
        <w:t>)</w:t>
      </w:r>
      <w:r w:rsidR="00A24A35">
        <w:t xml:space="preserve">, </w:t>
      </w:r>
      <w:r w:rsidR="00B94B76">
        <w:t>and soil (</w:t>
      </w:r>
      <w:r w:rsidR="00A24A35">
        <w:t xml:space="preserve">G = </w:t>
      </w:r>
      <w:r w:rsidR="009C6A42">
        <w:t xml:space="preserve">root tip colonized by </w:t>
      </w:r>
      <w:proofErr w:type="spellStart"/>
      <w:r w:rsidR="009C6A42">
        <w:t>ectomycorrhizal</w:t>
      </w:r>
      <w:proofErr w:type="spellEnd"/>
      <w:r w:rsidR="009C6A42">
        <w:t xml:space="preserve"> fungus</w:t>
      </w:r>
      <w:r w:rsidR="00A24A35">
        <w:t>).</w:t>
      </w:r>
      <w:r w:rsidR="00DD724B">
        <w:t xml:space="preserve"> </w:t>
      </w:r>
    </w:p>
    <w:p w:rsidR="001021A9" w:rsidRDefault="001021A9" w:rsidP="00F46E48">
      <w:pPr>
        <w:spacing w:line="480" w:lineRule="auto"/>
      </w:pPr>
    </w:p>
    <w:p w:rsidR="001021A9" w:rsidRDefault="001021A9" w:rsidP="00F46E48">
      <w:pPr>
        <w:spacing w:line="480" w:lineRule="auto"/>
      </w:pPr>
      <w:r w:rsidRPr="00AD72DB">
        <w:rPr>
          <w:b/>
        </w:rPr>
        <w:t>Figure 2.</w:t>
      </w:r>
      <w:r w:rsidR="00C34461">
        <w:t xml:space="preserve"> </w:t>
      </w:r>
      <w:r w:rsidR="001155DC">
        <w:t>N</w:t>
      </w:r>
      <w:r w:rsidR="00C34461">
        <w:t>etwork diagrams</w:t>
      </w:r>
      <w:r w:rsidR="001155DC">
        <w:t xml:space="preserve"> </w:t>
      </w:r>
      <w:r w:rsidR="00C34461">
        <w:t xml:space="preserve">representing the genetic correlation structure among communities </w:t>
      </w:r>
      <w:r w:rsidR="001155DC">
        <w:t>associated with</w:t>
      </w:r>
      <w:r w:rsidR="00C34461">
        <w:t xml:space="preserve"> </w:t>
      </w:r>
      <w:proofErr w:type="spellStart"/>
      <w:r w:rsidR="001155DC" w:rsidRPr="001155DC">
        <w:rPr>
          <w:i/>
        </w:rPr>
        <w:t>Populus</w:t>
      </w:r>
      <w:proofErr w:type="spellEnd"/>
      <w:r w:rsidR="001155DC" w:rsidRPr="001155DC">
        <w:rPr>
          <w:i/>
        </w:rPr>
        <w:t xml:space="preserve"> </w:t>
      </w:r>
      <w:proofErr w:type="spellStart"/>
      <w:r w:rsidR="001155DC" w:rsidRPr="001155DC">
        <w:rPr>
          <w:i/>
        </w:rPr>
        <w:t>angustifolia</w:t>
      </w:r>
      <w:proofErr w:type="spellEnd"/>
      <w:r w:rsidR="00DA618C">
        <w:t>, for analyses</w:t>
      </w:r>
      <w:r w:rsidR="00A24A35">
        <w:t xml:space="preserve"> conducted with </w:t>
      </w:r>
      <w:proofErr w:type="spellStart"/>
      <w:r w:rsidR="00A24A35">
        <w:t>unrelativized</w:t>
      </w:r>
      <w:proofErr w:type="spellEnd"/>
      <w:r w:rsidR="00A24A35">
        <w:t xml:space="preserve"> (A) and </w:t>
      </w:r>
      <w:proofErr w:type="spellStart"/>
      <w:r w:rsidR="00A24A35">
        <w:t>relativized</w:t>
      </w:r>
      <w:proofErr w:type="spellEnd"/>
      <w:r w:rsidR="00A24A35">
        <w:t xml:space="preserve"> (B</w:t>
      </w:r>
      <w:r w:rsidR="00DA618C">
        <w:t xml:space="preserve">) data matrices. </w:t>
      </w:r>
      <w:r w:rsidR="00C34461" w:rsidRPr="00670C51">
        <w:t>Edges</w:t>
      </w:r>
      <w:r w:rsidR="00C34461">
        <w:t xml:space="preserve"> (i.e., lines connecting communities)</w:t>
      </w:r>
      <w:r w:rsidR="00C34461" w:rsidRPr="00670C51">
        <w:t xml:space="preserve"> in the network</w:t>
      </w:r>
      <w:r w:rsidR="00C34461">
        <w:t>s</w:t>
      </w:r>
      <w:r w:rsidR="00C34461" w:rsidRPr="00670C51">
        <w:t xml:space="preserve"> are scaled by the</w:t>
      </w:r>
      <w:r w:rsidR="003E10CE">
        <w:t xml:space="preserve"> magnitude of their associated rho-</w:t>
      </w:r>
      <w:r w:rsidR="00C34461" w:rsidRPr="00670C51">
        <w:t>value</w:t>
      </w:r>
      <w:r w:rsidR="003E10CE">
        <w:t xml:space="preserve"> fro</w:t>
      </w:r>
      <w:r w:rsidR="00E9248E">
        <w:t>m pair-wise Mantel tests</w:t>
      </w:r>
      <w:r w:rsidR="00C81062">
        <w:t>.</w:t>
      </w:r>
      <w:r w:rsidR="00894274">
        <w:t xml:space="preserve"> Community names </w:t>
      </w:r>
      <w:r w:rsidR="00575D38">
        <w:t>are followed by</w:t>
      </w:r>
      <w:r w:rsidR="00894274">
        <w:t xml:space="preserve"> the year in which they were sampled.</w:t>
      </w:r>
    </w:p>
    <w:p w:rsidR="00797425" w:rsidRDefault="00797425" w:rsidP="005E2D4A">
      <w:pPr>
        <w:spacing w:line="480" w:lineRule="auto"/>
        <w:rPr>
          <w:b/>
        </w:rPr>
      </w:pPr>
    </w:p>
    <w:p w:rsidR="00C7608C" w:rsidRPr="00964FD2" w:rsidRDefault="005E2D4A" w:rsidP="00F46E48">
      <w:pPr>
        <w:spacing w:line="480" w:lineRule="auto"/>
      </w:pPr>
      <w:r w:rsidRPr="0068777E">
        <w:rPr>
          <w:b/>
        </w:rPr>
        <w:t>Figure 3.</w:t>
      </w:r>
      <w:r>
        <w:t xml:space="preserve"> </w:t>
      </w:r>
      <w:proofErr w:type="gramStart"/>
      <w:r w:rsidR="00797425">
        <w:t>Tests of</w:t>
      </w:r>
      <w:r w:rsidR="00AB2F0B">
        <w:t xml:space="preserve"> hypotheses about</w:t>
      </w:r>
      <w:r>
        <w:t xml:space="preserve"> factors affecting the strength (rho from pair-wise Mantel tests) of genetic correlations be</w:t>
      </w:r>
      <w:r w:rsidR="00AB2F0B">
        <w:t>tween communities (see Table 1).</w:t>
      </w:r>
      <w:proofErr w:type="gramEnd"/>
      <w:r w:rsidR="00AB2F0B">
        <w:t xml:space="preserve"> A</w:t>
      </w:r>
      <w:r w:rsidR="00797425">
        <w:t xml:space="preserve"> path diagram repre</w:t>
      </w:r>
      <w:r w:rsidR="00AB2F0B">
        <w:t>senting the partial-Mantel</w:t>
      </w:r>
      <w:r w:rsidR="00D67929">
        <w:t xml:space="preserve"> test</w:t>
      </w:r>
      <w:r w:rsidR="00AB2F0B">
        <w:t xml:space="preserve"> testing the </w:t>
      </w:r>
      <w:r w:rsidR="00AB2F0B" w:rsidRPr="00AB2F0B">
        <w:rPr>
          <w:i/>
        </w:rPr>
        <w:t>time attenuation</w:t>
      </w:r>
      <w:r w:rsidR="00AB2F0B">
        <w:t xml:space="preserve">, </w:t>
      </w:r>
      <w:r w:rsidR="00AB2F0B" w:rsidRPr="00AB2F0B">
        <w:rPr>
          <w:i/>
        </w:rPr>
        <w:t>resource similarity</w:t>
      </w:r>
      <w:r w:rsidR="00AB2F0B">
        <w:t xml:space="preserve"> and </w:t>
      </w:r>
      <w:r w:rsidR="00AB2F0B" w:rsidRPr="00AB2F0B">
        <w:rPr>
          <w:i/>
        </w:rPr>
        <w:t>taxonomic similarity hypotheses</w:t>
      </w:r>
      <w:r w:rsidR="00797425">
        <w:t xml:space="preserve"> (A) and</w:t>
      </w:r>
      <w:r w:rsidR="00AB2F0B">
        <w:t xml:space="preserve"> a test of the interacting foundation species hypothesis comparing rho-values that were ≥ 0.2 prior to </w:t>
      </w:r>
      <w:proofErr w:type="spellStart"/>
      <w:r w:rsidR="00AB2F0B">
        <w:t>relativization</w:t>
      </w:r>
      <w:proofErr w:type="spellEnd"/>
      <w:r w:rsidR="00AB2F0B">
        <w:t xml:space="preserve"> to their values after </w:t>
      </w:r>
      <w:proofErr w:type="spellStart"/>
      <w:r w:rsidR="00AB2F0B">
        <w:t>relativization</w:t>
      </w:r>
      <w:proofErr w:type="spellEnd"/>
      <w:r w:rsidR="00AB2F0B">
        <w:t xml:space="preserve"> (B). For the path diagram, </w:t>
      </w:r>
      <w:proofErr w:type="gramStart"/>
      <w:r w:rsidR="00AB2F0B">
        <w:t>e</w:t>
      </w:r>
      <w:r>
        <w:t>ach named hypothesis is followed by the specific type of data matrix used in the partial-Mantel model</w:t>
      </w:r>
      <w:proofErr w:type="gramEnd"/>
      <w:r>
        <w:t>. Arrows are scaled in accordance with their partial-Mantel correlation coefficients (va</w:t>
      </w:r>
      <w:r w:rsidR="001F2D18">
        <w:t>lues associated with arrows),</w:t>
      </w:r>
      <w:r>
        <w:t xml:space="preserve"> dashed arrows represent effects with </w:t>
      </w:r>
      <w:r w:rsidRPr="00210EA3">
        <w:rPr>
          <w:i/>
        </w:rPr>
        <w:t>P</w:t>
      </w:r>
      <w:r w:rsidR="00AB2F0B">
        <w:rPr>
          <w:i/>
        </w:rPr>
        <w:t xml:space="preserve"> </w:t>
      </w:r>
      <w:r w:rsidR="00AB2F0B">
        <w:t xml:space="preserve">&gt; </w:t>
      </w:r>
      <w:r w:rsidR="001F2D18">
        <w:t>0.05, and t</w:t>
      </w:r>
      <w:r>
        <w:t>he number of genotypes used to generate each rho-value were used as an additional covariate in the analysis.</w:t>
      </w:r>
      <w:r w:rsidR="00FB13A8">
        <w:br w:type="page"/>
      </w:r>
      <w:r w:rsidR="00506CE2">
        <w:rPr>
          <w:noProof/>
        </w:rPr>
        <w:drawing>
          <wp:anchor distT="0" distB="0" distL="114300" distR="114300" simplePos="0" relativeHeight="251672576" behindDoc="0" locked="0" layoutInCell="1" allowOverlap="1">
            <wp:simplePos x="0" y="0"/>
            <wp:positionH relativeFrom="column">
              <wp:posOffset>635</wp:posOffset>
            </wp:positionH>
            <wp:positionV relativeFrom="paragraph">
              <wp:posOffset>350520</wp:posOffset>
            </wp:positionV>
            <wp:extent cx="4799330" cy="5881370"/>
            <wp:effectExtent l="25400" t="0" r="1270" b="0"/>
            <wp:wrapTight wrapText="bothSides">
              <wp:wrapPolygon edited="0">
                <wp:start x="-114" y="0"/>
                <wp:lineTo x="-114" y="21549"/>
                <wp:lineTo x="21606" y="21549"/>
                <wp:lineTo x="21606" y="0"/>
                <wp:lineTo x="-11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ve:AlternateContent xmlns:ma="http://schemas.microsoft.com/office/mac/drawingml/2008/main">
                    <ve:Choice Requires="ma">
                      <pic:blipFill>
                        <a:blip r:embed="rId15"/>
                        <a:srcRect r="41985"/>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6"/>
                        <a:srcRect r="41985"/>
                        <a:stretch>
                          <a:fillRect/>
                        </a:stretch>
                      </pic:blipFill>
                    </ve:Fallback>
                  </ve:AlternateContent>
                  <pic:spPr bwMode="auto">
                    <a:xfrm>
                      <a:off x="0" y="0"/>
                      <a:ext cx="4799330" cy="5881370"/>
                    </a:xfrm>
                    <a:prstGeom prst="rect">
                      <a:avLst/>
                    </a:prstGeom>
                    <a:noFill/>
                    <a:ln w="9525">
                      <a:noFill/>
                      <a:miter lim="800000"/>
                      <a:headEnd/>
                      <a:tailEnd/>
                    </a:ln>
                  </pic:spPr>
                </pic:pic>
              </a:graphicData>
            </a:graphic>
          </wp:anchor>
        </w:drawing>
      </w:r>
      <w:r w:rsidR="00FB13A8" w:rsidRPr="00964FD2">
        <w:t xml:space="preserve">Figure 1. </w:t>
      </w:r>
    </w:p>
    <w:p w:rsidR="00C7608C" w:rsidRDefault="00C7608C" w:rsidP="00F46E48">
      <w:pPr>
        <w:spacing w:line="480" w:lineRule="auto"/>
      </w:pPr>
    </w:p>
    <w:p w:rsidR="00863AB8" w:rsidRDefault="00863AB8" w:rsidP="00F46E48">
      <w:pPr>
        <w:spacing w:line="480" w:lineRule="auto"/>
      </w:pPr>
      <w:r>
        <w:br w:type="page"/>
      </w:r>
      <w:commentRangeStart w:id="112"/>
      <w:r>
        <w:t>Figure</w:t>
      </w:r>
      <w:commentRangeEnd w:id="112"/>
      <w:r w:rsidR="00F37066">
        <w:rPr>
          <w:rStyle w:val="CommentReference"/>
          <w:vanish/>
        </w:rPr>
        <w:commentReference w:id="112"/>
      </w:r>
      <w:r>
        <w:t xml:space="preserve"> 2. </w:t>
      </w:r>
    </w:p>
    <w:p w:rsidR="00D16421" w:rsidRDefault="00B503B2" w:rsidP="00F46E48">
      <w:pPr>
        <w:spacing w:line="480" w:lineRule="auto"/>
      </w:pPr>
      <w:r w:rsidRPr="00B503B2">
        <w:rPr>
          <w:noProof/>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5601335" cy="8221980"/>
            <wp:effectExtent l="25400" t="0" r="0" b="0"/>
            <wp:wrapTight wrapText="bothSides">
              <wp:wrapPolygon edited="0">
                <wp:start x="-98" y="934"/>
                <wp:lineTo x="-98" y="3537"/>
                <wp:lineTo x="3134" y="4137"/>
                <wp:lineTo x="5485" y="4137"/>
                <wp:lineTo x="4799" y="5205"/>
                <wp:lineTo x="882" y="5672"/>
                <wp:lineTo x="882" y="5939"/>
                <wp:lineTo x="4799" y="6272"/>
                <wp:lineTo x="5289" y="7340"/>
                <wp:lineTo x="5289" y="8408"/>
                <wp:lineTo x="2743" y="8741"/>
                <wp:lineTo x="2840" y="9008"/>
                <wp:lineTo x="9305" y="9475"/>
                <wp:lineTo x="8913" y="10343"/>
                <wp:lineTo x="9697" y="10410"/>
                <wp:lineTo x="17141" y="10543"/>
                <wp:lineTo x="1861" y="10810"/>
                <wp:lineTo x="1763" y="11277"/>
                <wp:lineTo x="9403" y="11611"/>
                <wp:lineTo x="3134" y="11878"/>
                <wp:lineTo x="3036" y="12078"/>
                <wp:lineTo x="5681" y="12678"/>
                <wp:lineTo x="5583" y="13746"/>
                <wp:lineTo x="4995" y="14814"/>
                <wp:lineTo x="882" y="15548"/>
                <wp:lineTo x="882" y="15748"/>
                <wp:lineTo x="4212" y="15881"/>
                <wp:lineTo x="5093" y="16949"/>
                <wp:lineTo x="5191" y="18017"/>
                <wp:lineTo x="2743" y="18617"/>
                <wp:lineTo x="2840" y="18817"/>
                <wp:lineTo x="9207" y="19084"/>
                <wp:lineTo x="8913" y="20152"/>
                <wp:lineTo x="9501" y="20152"/>
                <wp:lineTo x="10285" y="20152"/>
                <wp:lineTo x="11068" y="20152"/>
                <wp:lineTo x="15672" y="19218"/>
                <wp:lineTo x="15672" y="19084"/>
                <wp:lineTo x="16553" y="19084"/>
                <wp:lineTo x="16357" y="18884"/>
                <wp:lineTo x="14300" y="18017"/>
                <wp:lineTo x="14692" y="16949"/>
                <wp:lineTo x="15672" y="15948"/>
                <wp:lineTo x="15672" y="15881"/>
                <wp:lineTo x="19002" y="15815"/>
                <wp:lineTo x="18904" y="15548"/>
                <wp:lineTo x="14888" y="14814"/>
                <wp:lineTo x="20471" y="13813"/>
                <wp:lineTo x="20765" y="12678"/>
                <wp:lineTo x="21255" y="11944"/>
                <wp:lineTo x="21353" y="9008"/>
                <wp:lineTo x="14300" y="8408"/>
                <wp:lineTo x="14594" y="7340"/>
                <wp:lineTo x="15378" y="6339"/>
                <wp:lineTo x="15378" y="6272"/>
                <wp:lineTo x="19002" y="5939"/>
                <wp:lineTo x="18904" y="5739"/>
                <wp:lineTo x="14790" y="5205"/>
                <wp:lineTo x="14202" y="4137"/>
                <wp:lineTo x="14105" y="3070"/>
                <wp:lineTo x="16357" y="2469"/>
                <wp:lineTo x="16161" y="2269"/>
                <wp:lineTo x="10872" y="2002"/>
                <wp:lineTo x="11166" y="1068"/>
                <wp:lineTo x="3134" y="934"/>
                <wp:lineTo x="-98" y="934"/>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ve:AlternateContent xmlns:ma="http://schemas.microsoft.com/office/mac/drawingml/2008/main">
                    <ve:Choice Requires="ma">
                      <pic:blipFill>
                        <a:blip r:embed="rId17"/>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8"/>
                        <a:srcRect/>
                        <a:stretch>
                          <a:fillRect/>
                        </a:stretch>
                      </pic:blipFill>
                    </ve:Fallback>
                  </ve:AlternateContent>
                  <pic:spPr bwMode="auto">
                    <a:xfrm>
                      <a:off x="0" y="0"/>
                      <a:ext cx="5601335" cy="8221980"/>
                    </a:xfrm>
                    <a:prstGeom prst="rect">
                      <a:avLst/>
                    </a:prstGeom>
                    <a:noFill/>
                    <a:ln w="9525">
                      <a:noFill/>
                      <a:miter lim="800000"/>
                      <a:headEnd/>
                      <a:tailEnd/>
                    </a:ln>
                  </pic:spPr>
                </pic:pic>
              </a:graphicData>
            </a:graphic>
          </wp:anchor>
        </w:drawing>
      </w:r>
    </w:p>
    <w:p w:rsidR="00EC4B0C" w:rsidRDefault="00EC4B0C" w:rsidP="00054174">
      <w:pPr>
        <w:spacing w:line="480" w:lineRule="auto"/>
        <w:sectPr w:rsidR="00EC4B0C">
          <w:pgSz w:w="12240" w:h="15840"/>
          <w:pgMar w:top="1440" w:right="1440" w:bottom="1440" w:left="1440" w:gutter="0"/>
          <w:lnNumType w:countBy="1"/>
          <w:printerSettings r:id="rId19"/>
        </w:sectPr>
      </w:pPr>
    </w:p>
    <w:p w:rsidR="00054174" w:rsidRDefault="00DC6ED3" w:rsidP="00054174">
      <w:pPr>
        <w:spacing w:line="480" w:lineRule="auto"/>
      </w:pPr>
      <w:r>
        <w:t>Figure 3.</w:t>
      </w:r>
    </w:p>
    <w:p w:rsidR="00F31823" w:rsidRDefault="00FB129B" w:rsidP="00F46E48">
      <w:pPr>
        <w:spacing w:line="480" w:lineRule="auto"/>
      </w:pPr>
      <w:r w:rsidRPr="00FB129B">
        <w:rPr>
          <w:noProof/>
        </w:rPr>
        <w:drawing>
          <wp:anchor distT="0" distB="0" distL="114300" distR="114300" simplePos="0" relativeHeight="251674624" behindDoc="0" locked="0" layoutInCell="1" allowOverlap="1">
            <wp:simplePos x="0" y="0"/>
            <wp:positionH relativeFrom="column">
              <wp:posOffset>635</wp:posOffset>
            </wp:positionH>
            <wp:positionV relativeFrom="paragraph">
              <wp:posOffset>0</wp:posOffset>
            </wp:positionV>
            <wp:extent cx="9930765" cy="3763645"/>
            <wp:effectExtent l="25400" t="0" r="0" b="0"/>
            <wp:wrapTight wrapText="bothSides">
              <wp:wrapPolygon edited="0">
                <wp:start x="14254" y="2478"/>
                <wp:lineTo x="-55" y="2624"/>
                <wp:lineTo x="-55" y="6414"/>
                <wp:lineTo x="2099" y="7143"/>
                <wp:lineTo x="6353" y="7143"/>
                <wp:lineTo x="221" y="7872"/>
                <wp:lineTo x="-55" y="7872"/>
                <wp:lineTo x="-55" y="18076"/>
                <wp:lineTo x="4972" y="18805"/>
                <wp:lineTo x="14696" y="18805"/>
                <wp:lineTo x="14696" y="21137"/>
                <wp:lineTo x="20773" y="21137"/>
                <wp:lineTo x="20773" y="18805"/>
                <wp:lineTo x="20994" y="18805"/>
                <wp:lineTo x="21215" y="17639"/>
                <wp:lineTo x="21159" y="2478"/>
                <wp:lineTo x="14254" y="2478"/>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ve:AlternateContent xmlns:ma="http://schemas.microsoft.com/office/mac/drawingml/2008/main">
                    <ve:Choice Requires="ma">
                      <pic:blipFill>
                        <a:blip r:embed="rId20"/>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1"/>
                        <a:srcRect/>
                        <a:stretch>
                          <a:fillRect/>
                        </a:stretch>
                      </pic:blipFill>
                    </ve:Fallback>
                  </ve:AlternateContent>
                  <pic:spPr bwMode="auto">
                    <a:xfrm>
                      <a:off x="0" y="0"/>
                      <a:ext cx="9930765" cy="3763645"/>
                    </a:xfrm>
                    <a:prstGeom prst="rect">
                      <a:avLst/>
                    </a:prstGeom>
                    <a:noFill/>
                    <a:ln w="9525">
                      <a:noFill/>
                      <a:miter lim="800000"/>
                      <a:headEnd/>
                      <a:tailEnd/>
                    </a:ln>
                  </pic:spPr>
                </pic:pic>
              </a:graphicData>
            </a:graphic>
          </wp:anchor>
        </w:drawing>
      </w:r>
    </w:p>
    <w:sectPr w:rsidR="00F31823" w:rsidSect="00EC4B0C">
      <w:pgSz w:w="15840" w:h="12240" w:orient="landscape"/>
      <w:pgMar w:top="1440" w:right="1440" w:bottom="1440" w:left="1440" w:gutter="0"/>
      <w:lnNumType w:countBy="1"/>
      <w:printerSettings r:id="rId22"/>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ouis J. Lamit" w:date="2014-07-15T14:26:00Z" w:initials="LL">
    <w:p w:rsidR="006C1D50" w:rsidRDefault="006C1D50">
      <w:pPr>
        <w:pStyle w:val="CommentText"/>
      </w:pPr>
      <w:r>
        <w:rPr>
          <w:rStyle w:val="CommentReference"/>
        </w:rPr>
        <w:annotationRef/>
      </w:r>
      <w:r>
        <w:t>This is going in the right direction but needs to be truncated a bit.</w:t>
      </w:r>
    </w:p>
    <w:p w:rsidR="006C1D50" w:rsidRDefault="006C1D50">
      <w:pPr>
        <w:pStyle w:val="CommentText"/>
      </w:pPr>
    </w:p>
    <w:p w:rsidR="006C1D50" w:rsidRDefault="006C1D50">
      <w:pPr>
        <w:pStyle w:val="CommentText"/>
      </w:pPr>
      <w:r>
        <w:t>Todd, take a stab with your knife (and stick)</w:t>
      </w:r>
    </w:p>
  </w:comment>
  <w:comment w:id="1" w:author="Louis J. Lamit" w:date="2014-07-15T14:25:00Z" w:initials="LL">
    <w:p w:rsidR="006C1D50" w:rsidRDefault="006C1D50">
      <w:pPr>
        <w:pStyle w:val="CommentText"/>
      </w:pPr>
      <w:r>
        <w:rPr>
          <w:rStyle w:val="CommentReference"/>
        </w:rPr>
        <w:annotationRef/>
      </w:r>
      <w:r>
        <w:t>Todd, could you hunt down everyone’s address, and also make sure the title page is formatted correctly?</w:t>
      </w:r>
    </w:p>
    <w:p w:rsidR="006C1D50" w:rsidRDefault="006C1D50">
      <w:pPr>
        <w:pStyle w:val="CommentText"/>
      </w:pPr>
    </w:p>
    <w:p w:rsidR="006C1D50" w:rsidRDefault="006C1D50">
      <w:pPr>
        <w:pStyle w:val="CommentText"/>
      </w:pPr>
      <w:r>
        <w:t>Thanks</w:t>
      </w:r>
    </w:p>
    <w:p w:rsidR="006C1D50" w:rsidRDefault="006C1D50">
      <w:pPr>
        <w:pStyle w:val="CommentText"/>
      </w:pPr>
      <w:r>
        <w:t>Jamie</w:t>
      </w:r>
    </w:p>
  </w:comment>
  <w:comment w:id="2" w:author="Louis J. Lamit" w:date="2014-07-15T15:33:00Z" w:initials="LL">
    <w:p w:rsidR="006C1D50" w:rsidRDefault="006C1D50">
      <w:pPr>
        <w:pStyle w:val="CommentText"/>
      </w:pPr>
      <w:r>
        <w:rPr>
          <w:rStyle w:val="CommentReference"/>
        </w:rPr>
        <w:annotationRef/>
      </w:r>
      <w:r>
        <w:t>Posy, please check the length of the abstract with the J of Ecol guidelines.</w:t>
      </w:r>
    </w:p>
  </w:comment>
  <w:comment w:id="3" w:author="Louis J. Lamit" w:date="2014-07-14T12:03:00Z" w:initials="LL">
    <w:p w:rsidR="006C1D50" w:rsidRDefault="006C1D50">
      <w:pPr>
        <w:pStyle w:val="CommentText"/>
      </w:pPr>
      <w:r>
        <w:rPr>
          <w:rStyle w:val="CommentReference"/>
        </w:rPr>
        <w:annotationRef/>
      </w:r>
      <w:r>
        <w:t>We are just testing if there absolute abundances drove the patterns, but have no real test for interactions.</w:t>
      </w:r>
    </w:p>
  </w:comment>
  <w:comment w:id="4" w:author="Louis J. Lamit" w:date="2014-07-15T16:23:00Z" w:initials="LL">
    <w:p w:rsidR="006C1D50" w:rsidRDefault="006C1D50">
      <w:pPr>
        <w:pStyle w:val="CommentText"/>
      </w:pPr>
      <w:r>
        <w:rPr>
          <w:rStyle w:val="CommentReference"/>
        </w:rPr>
        <w:annotationRef/>
      </w:r>
      <w:r>
        <w:t>Since the other 3 hypotheses are not spelled out by name in this section, I am wondering if this one should. These words could be deleted and the wording would still sound good, I think. Or, we should add the other three hypotheses in by name, in the sentences above this one.</w:t>
      </w:r>
    </w:p>
  </w:comment>
  <w:comment w:id="5" w:author="Louis J. Lamit" w:date="2014-07-15T16:20:00Z" w:initials="LL">
    <w:p w:rsidR="006C1D50" w:rsidRDefault="006C1D50">
      <w:pPr>
        <w:pStyle w:val="CommentText"/>
      </w:pPr>
      <w:r>
        <w:rPr>
          <w:rStyle w:val="CommentReference"/>
        </w:rPr>
        <w:annotationRef/>
      </w:r>
      <w:r>
        <w:t>How does this revised synthesis sound?</w:t>
      </w:r>
    </w:p>
  </w:comment>
  <w:comment w:id="6" w:author="Louis J. Lamit" w:date="2014-07-15T16:24:00Z" w:initials="LL">
    <w:p w:rsidR="006C1D50" w:rsidRDefault="006C1D50" w:rsidP="00723B4B">
      <w:pPr>
        <w:pStyle w:val="CommentText"/>
      </w:pPr>
      <w:r>
        <w:rPr>
          <w:rStyle w:val="CommentReference"/>
        </w:rPr>
        <w:annotationRef/>
      </w:r>
      <w:r>
        <w:t xml:space="preserve">Tom’s comments on an old draft: </w:t>
      </w:r>
    </w:p>
    <w:p w:rsidR="006C1D50" w:rsidRDefault="006C1D50" w:rsidP="00723B4B">
      <w:pPr>
        <w:pStyle w:val="CommentText"/>
      </w:pPr>
    </w:p>
    <w:p w:rsidR="006C1D50" w:rsidRDefault="006C1D50" w:rsidP="00723B4B">
      <w:pPr>
        <w:pStyle w:val="CommentText"/>
      </w:pPr>
      <w:r>
        <w:t>“</w:t>
      </w:r>
      <w:r>
        <w:rPr>
          <w:rStyle w:val="CommentReference"/>
        </w:rPr>
        <w:annotationRef/>
      </w:r>
      <w:r>
        <w:t xml:space="preserve">This is pretty vague.  There are currently 3 major theories listed online and I think we need to relate to this broader theoretical context.  Our findings are clearly not individualistic and neutral, but closer to and still different to the holistic theory, which apparently requires discrete units and sharp boundaries that we don’t see.  The genetics-based version of this theory would be community evolution. This is probably where community </w:t>
      </w:r>
      <w:proofErr w:type="spellStart"/>
      <w:r>
        <w:t>phylogenetics</w:t>
      </w:r>
      <w:proofErr w:type="spellEnd"/>
      <w:r>
        <w:t xml:space="preserve"> that Jamie referred to is relevant to our findings.</w:t>
      </w:r>
    </w:p>
    <w:p w:rsidR="006C1D50" w:rsidRDefault="006C1D50" w:rsidP="00723B4B">
      <w:pPr>
        <w:pStyle w:val="CommentText"/>
      </w:pPr>
    </w:p>
    <w:p w:rsidR="006C1D50" w:rsidRDefault="006C1D50" w:rsidP="00723B4B">
      <w:pPr>
        <w:pStyle w:val="Heading3"/>
      </w:pPr>
      <w:r>
        <w:rPr>
          <w:rStyle w:val="mw-headline"/>
        </w:rPr>
        <w:t>Holistic theory</w:t>
      </w:r>
    </w:p>
    <w:p w:rsidR="006C1D50" w:rsidRDefault="006C1D50" w:rsidP="00723B4B">
      <w:pPr>
        <w:pStyle w:val="NormalWeb"/>
        <w:spacing w:before="2" w:after="2"/>
      </w:pPr>
      <w:hyperlink r:id="rId1" w:tooltip="Frederic Clements" w:history="1">
        <w:r>
          <w:rPr>
            <w:rStyle w:val="Hyperlink"/>
          </w:rPr>
          <w:t>Clements</w:t>
        </w:r>
      </w:hyperlink>
      <w:r>
        <w:t xml:space="preserve"> developed a </w:t>
      </w:r>
      <w:hyperlink r:id="rId2" w:tooltip="Holistic community" w:history="1">
        <w:r>
          <w:rPr>
            <w:rStyle w:val="Hyperlink"/>
          </w:rPr>
          <w:t xml:space="preserve">holistic (or </w:t>
        </w:r>
        <w:proofErr w:type="spellStart"/>
        <w:r>
          <w:rPr>
            <w:rStyle w:val="Hyperlink"/>
          </w:rPr>
          <w:t>organismic</w:t>
        </w:r>
        <w:proofErr w:type="spellEnd"/>
        <w:r>
          <w:rPr>
            <w:rStyle w:val="Hyperlink"/>
          </w:rPr>
          <w:t>)</w:t>
        </w:r>
      </w:hyperlink>
      <w:r>
        <w:t xml:space="preserve"> concept of community, as it was a </w:t>
      </w:r>
      <w:hyperlink r:id="rId3" w:tooltip="Superorganism" w:history="1">
        <w:proofErr w:type="spellStart"/>
        <w:r>
          <w:rPr>
            <w:rStyle w:val="Hyperlink"/>
          </w:rPr>
          <w:t>superorganism</w:t>
        </w:r>
        <w:proofErr w:type="spellEnd"/>
      </w:hyperlink>
      <w:r>
        <w:t xml:space="preserve"> or discrete unit, with sharp boundaries.</w:t>
      </w:r>
    </w:p>
    <w:p w:rsidR="006C1D50" w:rsidRDefault="006C1D50" w:rsidP="00723B4B">
      <w:pPr>
        <w:pStyle w:val="Heading3"/>
      </w:pPr>
      <w:r>
        <w:rPr>
          <w:rStyle w:val="mw-headline"/>
        </w:rPr>
        <w:t>Individualistic theory</w:t>
      </w:r>
    </w:p>
    <w:p w:rsidR="006C1D50" w:rsidRDefault="006C1D50" w:rsidP="00723B4B">
      <w:pPr>
        <w:pStyle w:val="NormalWeb"/>
        <w:spacing w:before="2" w:after="2"/>
      </w:pPr>
      <w:hyperlink r:id="rId4" w:tooltip="Henry A. Gleason (botanist)" w:history="1">
        <w:r>
          <w:rPr>
            <w:rStyle w:val="Hyperlink"/>
          </w:rPr>
          <w:t>Gleason</w:t>
        </w:r>
      </w:hyperlink>
      <w:r>
        <w:t xml:space="preserve"> developed the individualistic (also </w:t>
      </w:r>
      <w:proofErr w:type="spellStart"/>
      <w:r>
        <w:t>kwown</w:t>
      </w:r>
      <w:proofErr w:type="spellEnd"/>
      <w:r>
        <w:t xml:space="preserve"> as open or continuum) concept of community, with the abundance of a population of a species changing gradually along complex environmental gradients, but individually, not equally to other populations. In that view, it is possible that individualistic distribution of species gives rise to discrete communities as well as to continuum. </w:t>
      </w:r>
      <w:hyperlink r:id="rId5" w:tooltip="Ecological niche" w:history="1">
        <w:r>
          <w:rPr>
            <w:rStyle w:val="Hyperlink"/>
          </w:rPr>
          <w:t>Niches</w:t>
        </w:r>
      </w:hyperlink>
      <w:r>
        <w:t xml:space="preserve"> would not overlap.</w:t>
      </w:r>
      <w:hyperlink r:id="rId6" w:anchor="cite_note-4" w:history="1">
        <w:r>
          <w:rPr>
            <w:rStyle w:val="Hyperlink"/>
            <w:vertAlign w:val="superscript"/>
          </w:rPr>
          <w:t>[4]</w:t>
        </w:r>
      </w:hyperlink>
      <w:hyperlink r:id="rId7" w:anchor="cite_note-5" w:history="1">
        <w:r>
          <w:rPr>
            <w:rStyle w:val="Hyperlink"/>
            <w:vertAlign w:val="superscript"/>
          </w:rPr>
          <w:t>[5]</w:t>
        </w:r>
      </w:hyperlink>
    </w:p>
    <w:p w:rsidR="006C1D50" w:rsidRDefault="006C1D50" w:rsidP="00723B4B">
      <w:pPr>
        <w:pStyle w:val="Heading3"/>
      </w:pPr>
      <w:r>
        <w:rPr>
          <w:rStyle w:val="mw-headline"/>
        </w:rPr>
        <w:t>Neutral theory</w:t>
      </w:r>
    </w:p>
    <w:p w:rsidR="006C1D50" w:rsidRDefault="006C1D50" w:rsidP="00723B4B">
      <w:pPr>
        <w:pStyle w:val="NormalWeb"/>
        <w:spacing w:before="2" w:after="2"/>
      </w:pPr>
      <w:r>
        <w:t xml:space="preserve">In the </w:t>
      </w:r>
      <w:hyperlink r:id="rId8" w:tooltip="Unified neutral theory of biodiversity" w:history="1">
        <w:r>
          <w:rPr>
            <w:rStyle w:val="Hyperlink"/>
          </w:rPr>
          <w:t>neutral theory</w:t>
        </w:r>
      </w:hyperlink>
      <w:r>
        <w:t xml:space="preserve"> view of the community (or </w:t>
      </w:r>
      <w:hyperlink r:id="rId9" w:tooltip="Metacommunity" w:history="1">
        <w:proofErr w:type="spellStart"/>
        <w:r>
          <w:rPr>
            <w:rStyle w:val="Hyperlink"/>
          </w:rPr>
          <w:t>metacommunity</w:t>
        </w:r>
        <w:proofErr w:type="spellEnd"/>
      </w:hyperlink>
      <w:r>
        <w:t xml:space="preserve">), popularized by </w:t>
      </w:r>
      <w:hyperlink r:id="rId10" w:tooltip="Stephen P. Hubbell" w:history="1">
        <w:r>
          <w:rPr>
            <w:rStyle w:val="Hyperlink"/>
          </w:rPr>
          <w:t>Hubbell</w:t>
        </w:r>
      </w:hyperlink>
      <w:r>
        <w:t xml:space="preserve">, the </w:t>
      </w:r>
      <w:proofErr w:type="spellStart"/>
      <w:r>
        <w:t>abundace</w:t>
      </w:r>
      <w:proofErr w:type="spellEnd"/>
      <w:r>
        <w:t xml:space="preserve"> of a population of a species changes not because of the environmental conditions and its niche, which could overlap with others. Each population would have the same </w:t>
      </w:r>
      <w:hyperlink r:id="rId11" w:tooltip="Adaptive value" w:history="1">
        <w:r>
          <w:rPr>
            <w:rStyle w:val="Hyperlink"/>
          </w:rPr>
          <w:t>adaptive value</w:t>
        </w:r>
      </w:hyperlink>
      <w:r>
        <w:t xml:space="preserve"> (competitive and dispersal abilities), and local and regional composition and abundance would be determined primarily by </w:t>
      </w:r>
      <w:hyperlink r:id="rId12" w:tooltip="Stochastic" w:history="1">
        <w:r>
          <w:rPr>
            <w:rStyle w:val="Hyperlink"/>
          </w:rPr>
          <w:t>stochastic</w:t>
        </w:r>
      </w:hyperlink>
      <w:r>
        <w:t xml:space="preserve"> </w:t>
      </w:r>
      <w:hyperlink r:id="rId13" w:tooltip="Demographic" w:history="1">
        <w:r>
          <w:rPr>
            <w:rStyle w:val="Hyperlink"/>
          </w:rPr>
          <w:t>demographic</w:t>
        </w:r>
      </w:hyperlink>
      <w:r>
        <w:t xml:space="preserve"> processes and </w:t>
      </w:r>
      <w:hyperlink r:id="rId14" w:tooltip="Biological dispersal" w:history="1">
        <w:r>
          <w:rPr>
            <w:rStyle w:val="Hyperlink"/>
          </w:rPr>
          <w:t>dispersal</w:t>
        </w:r>
      </w:hyperlink>
      <w:r>
        <w:t xml:space="preserve"> limitation."</w:t>
      </w:r>
    </w:p>
    <w:p w:rsidR="006C1D50" w:rsidRDefault="006C1D50" w:rsidP="00723B4B">
      <w:pPr>
        <w:pStyle w:val="CommentText"/>
      </w:pPr>
    </w:p>
    <w:p w:rsidR="006C1D50" w:rsidRDefault="006C1D50">
      <w:pPr>
        <w:pStyle w:val="CommentText"/>
      </w:pPr>
    </w:p>
  </w:comment>
  <w:comment w:id="7" w:author="Louis J. Lamit" w:date="2014-07-15T19:41:00Z" w:initials="LL">
    <w:p w:rsidR="006C1D50" w:rsidRDefault="006C1D50">
      <w:pPr>
        <w:pStyle w:val="CommentText"/>
      </w:pPr>
      <w:r>
        <w:rPr>
          <w:rStyle w:val="CommentReference"/>
        </w:rPr>
        <w:annotationRef/>
      </w:r>
      <w:r>
        <w:t xml:space="preserve">Needs better wording, but our key finding is that we build on studies that show community heritability to show that there is community genetic </w:t>
      </w:r>
      <w:proofErr w:type="spellStart"/>
      <w:r>
        <w:t>covariation</w:t>
      </w:r>
      <w:proofErr w:type="spellEnd"/>
      <w:r>
        <w:t xml:space="preserve">. </w:t>
      </w:r>
    </w:p>
  </w:comment>
  <w:comment w:id="8" w:author="Louis J. Lamit" w:date="2014-07-15T16:24:00Z" w:initials="LL">
    <w:p w:rsidR="006C1D50" w:rsidRDefault="006C1D50">
      <w:pPr>
        <w:pStyle w:val="CommentText"/>
      </w:pPr>
      <w:r>
        <w:rPr>
          <w:rStyle w:val="CommentReference"/>
        </w:rPr>
        <w:annotationRef/>
      </w:r>
      <w:r>
        <w:t>I agree with Posy. And, I don’t think I have a strong enough grasp on this type of theory to feel that we can adequately incorporate it into the manuscript with so little time before the deadline. In either case, lets not include it in the abstract.</w:t>
      </w:r>
    </w:p>
    <w:p w:rsidR="006C1D50" w:rsidRDefault="006C1D50">
      <w:pPr>
        <w:pStyle w:val="CommentText"/>
      </w:pPr>
    </w:p>
    <w:p w:rsidR="006C1D50" w:rsidRPr="00D40060" w:rsidRDefault="006C1D50">
      <w:pPr>
        <w:pStyle w:val="CommentText"/>
        <w:rPr>
          <w:b/>
        </w:rPr>
      </w:pPr>
      <w:r>
        <w:t xml:space="preserve">Also, Neutral theory doesn’t seem to quite fit to me because it focuses on species that are within a </w:t>
      </w:r>
      <w:proofErr w:type="spellStart"/>
      <w:r>
        <w:t>trophic</w:t>
      </w:r>
      <w:proofErr w:type="spellEnd"/>
      <w:r>
        <w:t xml:space="preserve"> group, and not very divergent groups of species like we are correlating. I think it would be easy to misinterpret neutral theory based on what its name seems to imply and get caught saying something way off base. </w:t>
      </w:r>
      <w:r w:rsidRPr="00D40060">
        <w:rPr>
          <w:b/>
        </w:rPr>
        <w:t xml:space="preserve">However, if neutral theory is discussed in the paper, I think one way to link it to our findings is to ask the question, "do these connections and interactions have a strong net organizing force on communities, or are these connections washed out by stochastic and larger scale processes"? </w:t>
      </w:r>
      <w:r>
        <w:rPr>
          <w:b/>
        </w:rPr>
        <w:t xml:space="preserve">We don't test this question, so it will have to be a question posed for future reseach in the discusion. </w:t>
      </w:r>
      <w:r w:rsidRPr="00D40060">
        <w:rPr>
          <w:b/>
        </w:rPr>
        <w:t xml:space="preserve">I think that will link it to the goals of neutral theory. To me, </w:t>
      </w:r>
      <w:proofErr w:type="spellStart"/>
      <w:r w:rsidRPr="00D40060">
        <w:rPr>
          <w:b/>
        </w:rPr>
        <w:t>neautral</w:t>
      </w:r>
      <w:proofErr w:type="spellEnd"/>
      <w:r w:rsidRPr="00D40060">
        <w:rPr>
          <w:b/>
        </w:rPr>
        <w:t xml:space="preserve"> theory does not posit that there are no interactions, but says that within a trophic class, the interactions are not a strong force that mainstains and generates biodiversity, particularly at larger scales.</w:t>
      </w:r>
    </w:p>
    <w:p w:rsidR="006C1D50" w:rsidRDefault="006C1D50">
      <w:pPr>
        <w:pStyle w:val="CommentText"/>
      </w:pPr>
    </w:p>
    <w:p w:rsidR="006C1D50" w:rsidRDefault="006C1D50">
      <w:pPr>
        <w:pStyle w:val="CommentText"/>
      </w:pPr>
      <w:r>
        <w:t>I also think we need to get away from seeing our correlations only as interactions; there are lots of other reasons that they could be correlated, aside from interactions.</w:t>
      </w:r>
    </w:p>
  </w:comment>
  <w:comment w:id="9" w:author="Posy Busby" w:date="2014-07-12T15:13:00Z" w:initials="PB">
    <w:p w:rsidR="006C1D50" w:rsidRDefault="006C1D50">
      <w:pPr>
        <w:pStyle w:val="CommentText"/>
      </w:pPr>
      <w:r>
        <w:rPr>
          <w:rStyle w:val="CommentReference"/>
        </w:rPr>
        <w:annotationRef/>
      </w:r>
      <w:r>
        <w:t>I would not address these theories in the abstract. *</w:t>
      </w:r>
      <w:proofErr w:type="gramStart"/>
      <w:r>
        <w:t>maybe</w:t>
      </w:r>
      <w:proofErr w:type="gramEnd"/>
      <w:r>
        <w:t>* in the discussion</w:t>
      </w:r>
    </w:p>
  </w:comment>
  <w:comment w:id="10" w:author="Thomas Whitham" w:date="2014-07-12T15:13:00Z" w:initials="TW">
    <w:p w:rsidR="006C1D50" w:rsidRDefault="006C1D50">
      <w:pPr>
        <w:pStyle w:val="CommentText"/>
      </w:pPr>
      <w:r>
        <w:rPr>
          <w:rStyle w:val="CommentReference"/>
        </w:rPr>
        <w:annotationRef/>
      </w:r>
      <w:r>
        <w:t xml:space="preserve">A </w:t>
      </w:r>
      <w:r>
        <w:rPr>
          <w:b/>
          <w:bCs/>
        </w:rPr>
        <w:t>guild</w:t>
      </w:r>
      <w:r>
        <w:t xml:space="preserve"> is defined as a group of species that exploit the same class of environmental resources in a similar way such as leaf shredder or predator guilds of insects.  Thus, it is a sub-community classification.  I think we need a broader term for different community types such as “functional communities” or “taxonomically distinct communities”.</w:t>
      </w:r>
    </w:p>
  </w:comment>
  <w:comment w:id="12" w:author="Louis J. Lamit" w:date="2014-07-12T15:13:00Z" w:initials="LL">
    <w:p w:rsidR="006C1D50" w:rsidRDefault="006C1D50">
      <w:pPr>
        <w:pStyle w:val="CommentText"/>
      </w:pPr>
      <w:r>
        <w:rPr>
          <w:rStyle w:val="CommentReference"/>
        </w:rPr>
        <w:annotationRef/>
      </w:r>
      <w:r>
        <w:t>I guess I am not sure why we can’t just put “community” here or not include it since we already have community phenotype. That seems to generally encompass everything.</w:t>
      </w:r>
    </w:p>
    <w:p w:rsidR="006C1D50" w:rsidRDefault="006C1D50">
      <w:pPr>
        <w:pStyle w:val="CommentText"/>
      </w:pPr>
    </w:p>
    <w:p w:rsidR="006C1D50" w:rsidRDefault="006C1D50">
      <w:pPr>
        <w:pStyle w:val="CommentText"/>
      </w:pPr>
      <w:r>
        <w:t xml:space="preserve">More importantly, many people would call each individual community (e.g., </w:t>
      </w:r>
      <w:proofErr w:type="spellStart"/>
      <w:r>
        <w:t>mycorrhizal</w:t>
      </w:r>
      <w:proofErr w:type="spellEnd"/>
      <w:r>
        <w:t xml:space="preserve"> fungi, arthropods, etc) assemblages, and the total community (i.e., everything together) as the real community. So, I think we need to be careful about making up new terms in this context.</w:t>
      </w:r>
    </w:p>
  </w:comment>
  <w:comment w:id="13" w:author="Louis J. Lamit" w:date="2014-07-14T20:49:00Z" w:initials="LL">
    <w:p w:rsidR="006C1D50" w:rsidRDefault="006C1D50">
      <w:pPr>
        <w:pStyle w:val="CommentText"/>
      </w:pPr>
      <w:r>
        <w:rPr>
          <w:rStyle w:val="CommentReference"/>
        </w:rPr>
        <w:annotationRef/>
      </w:r>
      <w:r>
        <w:t>Are we going to talk about community evolution or evolution in a community context. Is there a difference?</w:t>
      </w:r>
    </w:p>
  </w:comment>
  <w:comment w:id="15" w:author="Louis J. Lamit" w:date="2014-07-14T20:50:00Z" w:initials="LL">
    <w:p w:rsidR="006C1D50" w:rsidRDefault="006C1D50">
      <w:pPr>
        <w:pStyle w:val="CommentText"/>
      </w:pPr>
      <w:r>
        <w:rPr>
          <w:rStyle w:val="CommentReference"/>
        </w:rPr>
        <w:annotationRef/>
      </w:r>
      <w:r>
        <w:t>I deleted neutral theory because I don’t think it should be a main component of the paper. Even if it is mentioned in the discussion, it is not a strong enough element in the text to be part of the key words.</w:t>
      </w:r>
    </w:p>
  </w:comment>
  <w:comment w:id="16" w:author="Louis J. Lamit" w:date="2014-07-15T20:27:00Z" w:initials="LL">
    <w:p w:rsidR="006C1D50" w:rsidRDefault="006C1D50">
      <w:pPr>
        <w:pStyle w:val="CommentText"/>
      </w:pPr>
      <w:r>
        <w:rPr>
          <w:rStyle w:val="CommentReference"/>
        </w:rPr>
        <w:annotationRef/>
      </w:r>
      <w:r>
        <w:t>I am pretty satisfied with this 1</w:t>
      </w:r>
      <w:r w:rsidRPr="005B0C74">
        <w:rPr>
          <w:vertAlign w:val="superscript"/>
        </w:rPr>
        <w:t>st</w:t>
      </w:r>
      <w:r>
        <w:t xml:space="preserve"> paragraph, but the rest of them need a little more work.</w:t>
      </w:r>
    </w:p>
  </w:comment>
  <w:comment w:id="18" w:author="Louis J. Lamit" w:date="2014-07-12T15:13:00Z" w:initials="LL">
    <w:p w:rsidR="006C1D50" w:rsidRDefault="006C1D50">
      <w:pPr>
        <w:pStyle w:val="CommentText"/>
      </w:pPr>
      <w:r>
        <w:rPr>
          <w:rStyle w:val="CommentReference"/>
        </w:rPr>
        <w:annotationRef/>
      </w:r>
      <w:r>
        <w:t>I am not familiar with all of these reviews, especially the last few, so Tom, please send me the full citations.</w:t>
      </w:r>
    </w:p>
  </w:comment>
  <w:comment w:id="20" w:author="Louis J. Lamit" w:date="2014-07-15T08:34:00Z" w:initials="LL">
    <w:p w:rsidR="006C1D50" w:rsidRDefault="006C1D50" w:rsidP="009F359C">
      <w:pPr>
        <w:pStyle w:val="CommentText"/>
      </w:pPr>
      <w:r>
        <w:rPr>
          <w:rStyle w:val="CommentReference"/>
        </w:rPr>
        <w:annotationRef/>
      </w:r>
      <w:r>
        <w:t>I could not follow this paragraph as it was in the revised version. I reformatted it to fit what makes sense to me. My general logic is to first layout what produces the initial phenotype (alteration of population levels, species interactions and species traits) and then discuss the consequences of this.</w:t>
      </w:r>
    </w:p>
    <w:p w:rsidR="006C1D50" w:rsidRDefault="006C1D50" w:rsidP="009F359C">
      <w:pPr>
        <w:pStyle w:val="CommentText"/>
      </w:pPr>
    </w:p>
    <w:p w:rsidR="006C1D50" w:rsidRDefault="006C1D50" w:rsidP="009F359C">
      <w:pPr>
        <w:pStyle w:val="CommentText"/>
      </w:pPr>
      <w:r>
        <w:t>Posy, I didn't see your paragraph here so I could not read it to compare.</w:t>
      </w:r>
    </w:p>
  </w:comment>
  <w:comment w:id="22" w:author="Thomas Whitham" w:date="2014-07-12T15:13:00Z" w:initials="TW">
    <w:p w:rsidR="006C1D50" w:rsidRDefault="006C1D50" w:rsidP="009F359C">
      <w:pPr>
        <w:pStyle w:val="CommentText"/>
      </w:pPr>
      <w:r>
        <w:rPr>
          <w:rStyle w:val="CommentReference"/>
        </w:rPr>
        <w:annotationRef/>
      </w:r>
      <w:r>
        <w:t>I think it is important to say what drives community phenotypes.  The paragraph that Posy deleted says it pretty briefly, which refs currently in the paragraph could be added back in and/or we develop it more in the discussion.  If you don’t like this here, then is could become the 2</w:t>
      </w:r>
      <w:r w:rsidRPr="00E32A7E">
        <w:rPr>
          <w:vertAlign w:val="superscript"/>
        </w:rPr>
        <w:t>nd</w:t>
      </w:r>
      <w:r>
        <w:t xml:space="preserve"> </w:t>
      </w:r>
      <w:proofErr w:type="spellStart"/>
      <w:r>
        <w:t>para</w:t>
      </w:r>
      <w:proofErr w:type="spellEnd"/>
      <w:r>
        <w:t xml:space="preserve"> in the discussion.</w:t>
      </w:r>
    </w:p>
  </w:comment>
  <w:comment w:id="25" w:author="Louis J. Lamit" w:date="2014-07-15T20:24:00Z" w:initials="LL">
    <w:p w:rsidR="006C1D50" w:rsidRDefault="006C1D50">
      <w:pPr>
        <w:pStyle w:val="CommentText"/>
      </w:pPr>
      <w:r>
        <w:rPr>
          <w:rStyle w:val="CommentReference"/>
        </w:rPr>
        <w:annotationRef/>
      </w:r>
      <w:r>
        <w:t>My lichen community paper.</w:t>
      </w:r>
    </w:p>
  </w:comment>
  <w:comment w:id="24" w:author="Louis J. Lamit" w:date="2014-07-15T20:38:00Z" w:initials="LL">
    <w:p w:rsidR="006C1D50" w:rsidRDefault="006C1D50">
      <w:pPr>
        <w:pStyle w:val="CommentText"/>
      </w:pPr>
      <w:r>
        <w:rPr>
          <w:rStyle w:val="CommentReference"/>
        </w:rPr>
        <w:annotationRef/>
      </w:r>
      <w:r>
        <w:t>An example from one of these may work here.</w:t>
      </w:r>
    </w:p>
  </w:comment>
  <w:comment w:id="26" w:author="Louis J. Lamit" w:date="2014-07-15T20:26:00Z" w:initials="LL">
    <w:p w:rsidR="006C1D50" w:rsidRDefault="006C1D50">
      <w:pPr>
        <w:pStyle w:val="CommentText"/>
      </w:pPr>
      <w:r>
        <w:rPr>
          <w:rStyle w:val="CommentReference"/>
        </w:rPr>
        <w:annotationRef/>
      </w:r>
      <w:r>
        <w:t xml:space="preserve">I sort of think this sentence can just get cut, but I am trying to find a way to keep the multivariate phenotype idea that Tom likes in here. In either case, I do think we need to start with quantitative plant traits, and community sensitivity to them, as the foundation for community phenotypes. </w:t>
      </w:r>
    </w:p>
  </w:comment>
  <w:comment w:id="28" w:author="Louis J. Lamit" w:date="2014-07-15T20:30:00Z" w:initials="LL">
    <w:p w:rsidR="006C1D50" w:rsidRPr="00FB1176" w:rsidRDefault="006C1D50" w:rsidP="0049125D">
      <w:pPr>
        <w:pStyle w:val="CommentText"/>
        <w:rPr>
          <w:b/>
        </w:rPr>
      </w:pPr>
      <w:r>
        <w:rPr>
          <w:rStyle w:val="CommentReference"/>
        </w:rPr>
        <w:annotationRef/>
      </w:r>
      <w:r w:rsidRPr="00FB1176">
        <w:rPr>
          <w:b/>
        </w:rPr>
        <w:t xml:space="preserve">Kitty said:  “Also, I think it would be good to more fully cite your </w:t>
      </w:r>
      <w:proofErr w:type="spellStart"/>
      <w:r w:rsidRPr="00FB1176">
        <w:rPr>
          <w:b/>
        </w:rPr>
        <w:t>endophyte</w:t>
      </w:r>
      <w:proofErr w:type="spellEnd"/>
      <w:r w:rsidRPr="00FB1176">
        <w:rPr>
          <w:b/>
        </w:rPr>
        <w:t xml:space="preserve"> paper here (or another paper) as it quantifies the plant genetic basis to interactions among </w:t>
      </w:r>
      <w:proofErr w:type="spellStart"/>
      <w:r w:rsidRPr="00FB1176">
        <w:rPr>
          <w:b/>
        </w:rPr>
        <w:t>endophyte</w:t>
      </w:r>
      <w:proofErr w:type="spellEnd"/>
      <w:r w:rsidRPr="00FB1176">
        <w:rPr>
          <w:b/>
        </w:rPr>
        <w:t xml:space="preserve"> </w:t>
      </w:r>
      <w:proofErr w:type="spellStart"/>
      <w:r w:rsidRPr="00FB1176">
        <w:rPr>
          <w:b/>
        </w:rPr>
        <w:t>OTUs</w:t>
      </w:r>
      <w:proofErr w:type="spellEnd"/>
      <w:r w:rsidRPr="00FB1176">
        <w:rPr>
          <w:b/>
        </w:rPr>
        <w:t xml:space="preserve">.  </w:t>
      </w:r>
    </w:p>
    <w:p w:rsidR="006C1D50" w:rsidRPr="00FB1176" w:rsidRDefault="006C1D50" w:rsidP="0049125D">
      <w:pPr>
        <w:pStyle w:val="CommentText"/>
        <w:rPr>
          <w:b/>
        </w:rPr>
      </w:pPr>
    </w:p>
    <w:p w:rsidR="006C1D50" w:rsidRDefault="006C1D50" w:rsidP="0049125D">
      <w:pPr>
        <w:pStyle w:val="CommentText"/>
      </w:pPr>
      <w:r w:rsidRPr="00FB1176">
        <w:rPr>
          <w:b/>
        </w:rPr>
        <w:t>I would break up the influence of genetic variation sentence into two, one of which focuses on community interactions and the other on phenotypes, giving examples for each case.  The interactions get a bit lost with the focus on examples for the latter point of the sentence.”</w:t>
      </w:r>
    </w:p>
    <w:p w:rsidR="006C1D50" w:rsidRDefault="006C1D50" w:rsidP="0049125D">
      <w:pPr>
        <w:pStyle w:val="CommentText"/>
      </w:pPr>
    </w:p>
  </w:comment>
  <w:comment w:id="29" w:author="Louis J. Lamit" w:date="2014-07-15T20:31:00Z" w:initials="LL">
    <w:p w:rsidR="006C1D50" w:rsidRDefault="006C1D50">
      <w:pPr>
        <w:pStyle w:val="CommentText"/>
      </w:pPr>
      <w:r>
        <w:rPr>
          <w:rStyle w:val="CommentReference"/>
        </w:rPr>
        <w:annotationRef/>
      </w:r>
      <w:r>
        <w:t>I still have not fully integrated what kitty said about this paragraph. She does have a good point.</w:t>
      </w:r>
    </w:p>
  </w:comment>
  <w:comment w:id="27" w:author="Louis J. Lamit" w:date="2014-07-15T20:44:00Z" w:initials="LL">
    <w:p w:rsidR="006C1D50" w:rsidRDefault="006C1D50">
      <w:pPr>
        <w:pStyle w:val="CommentText"/>
      </w:pPr>
      <w:r>
        <w:rPr>
          <w:rStyle w:val="CommentReference"/>
        </w:rPr>
        <w:annotationRef/>
      </w:r>
      <w:r>
        <w:t xml:space="preserve">Maybe this last list is not necessary because it mostly repeats a lot of what came before it in this paragraph. But, I do think that Tom would be very pleased if we keep explicit mention about </w:t>
      </w:r>
      <w:proofErr w:type="spellStart"/>
      <w:r>
        <w:t>IIGEs</w:t>
      </w:r>
      <w:proofErr w:type="spellEnd"/>
      <w:r>
        <w:t xml:space="preserve"> in this paragraph, which I am fine with doing.</w:t>
      </w:r>
    </w:p>
  </w:comment>
  <w:comment w:id="30" w:author="Louis J. Lamit" w:date="2014-07-15T20:34:00Z" w:initials="LL">
    <w:p w:rsidR="006C1D50" w:rsidRDefault="006C1D50">
      <w:pPr>
        <w:pStyle w:val="CommentText"/>
      </w:pPr>
      <w:r>
        <w:rPr>
          <w:rStyle w:val="CommentReference"/>
        </w:rPr>
        <w:annotationRef/>
      </w:r>
      <w:r>
        <w:t>I think this paragraph needs to do more to robustly make the case for the importance of understanding genetic linkages among communities, and correlations among communities.  I think I have finally touched on why I think this paper is important with what I wrote in the synthesis section of the abstract. Take a look at that to maybe get an idea of what to incorporate in his paragraph or the last one about our motivation for the study as a whole.</w:t>
      </w:r>
    </w:p>
  </w:comment>
  <w:comment w:id="32" w:author="Louis J. Lamit" w:date="2014-07-15T20:36:00Z" w:initials="LL">
    <w:p w:rsidR="006C1D50" w:rsidRDefault="006C1D50">
      <w:pPr>
        <w:pStyle w:val="CommentText"/>
      </w:pPr>
      <w:r>
        <w:rPr>
          <w:rStyle w:val="CommentReference"/>
        </w:rPr>
        <w:annotationRef/>
      </w:r>
      <w:r>
        <w:t xml:space="preserve">We need to get away from assuming these relationships are due to interactions, either direct or indirect. </w:t>
      </w:r>
      <w:proofErr w:type="spellStart"/>
      <w:r>
        <w:t>Pleiotropy</w:t>
      </w:r>
      <w:proofErr w:type="spellEnd"/>
      <w:r>
        <w:t xml:space="preserve"> and linkage disequilibrium are likely just as important. I altered this sentence because it focused only on interactions as the connection. But, I guess shared connections through genotype set the stage for the possibility of future interactions, even if the are not currently driving the correlation.</w:t>
      </w:r>
    </w:p>
  </w:comment>
  <w:comment w:id="34" w:author="Louis J. Lamit" w:date="2014-07-12T15:13:00Z" w:initials="LL">
    <w:p w:rsidR="006C1D50" w:rsidRDefault="006C1D50">
      <w:pPr>
        <w:pStyle w:val="CommentText"/>
      </w:pPr>
      <w:r>
        <w:rPr>
          <w:rStyle w:val="CommentReference"/>
        </w:rPr>
        <w:annotationRef/>
      </w:r>
      <w:r>
        <w:t xml:space="preserve">To avoid too much self-citation, I put back the original </w:t>
      </w:r>
      <w:proofErr w:type="spellStart"/>
      <w:r>
        <w:t>Zytynska</w:t>
      </w:r>
      <w:proofErr w:type="spellEnd"/>
      <w:r>
        <w:t xml:space="preserve"> example. This was a criticism raised by some of the coauthors.  In a recent draft this had been changed to citing a bunch of our P </w:t>
      </w:r>
      <w:proofErr w:type="spellStart"/>
      <w:r>
        <w:t>angustifolia</w:t>
      </w:r>
      <w:proofErr w:type="spellEnd"/>
      <w:r>
        <w:t xml:space="preserve"> papers, many of which actually did not sample the same trees, so we could not make the same point about </w:t>
      </w:r>
      <w:proofErr w:type="spellStart"/>
      <w:r>
        <w:t>covariation</w:t>
      </w:r>
      <w:proofErr w:type="spellEnd"/>
      <w:r>
        <w:t xml:space="preserve"> that I intended to originally make. Additionally, I added back the explanation of what a genetic correlation of two communities is, since it is central to the paper.</w:t>
      </w:r>
    </w:p>
  </w:comment>
  <w:comment w:id="31" w:author="Louis J. Lamit" w:date="2014-07-14T21:35:00Z" w:initials="LL">
    <w:p w:rsidR="006C1D50" w:rsidRDefault="006C1D50">
      <w:pPr>
        <w:pStyle w:val="CommentText"/>
      </w:pPr>
      <w:r>
        <w:rPr>
          <w:rStyle w:val="CommentReference"/>
        </w:rPr>
        <w:annotationRef/>
      </w:r>
      <w:r>
        <w:t>Sounds circular</w:t>
      </w:r>
    </w:p>
  </w:comment>
  <w:comment w:id="35" w:author="Louis J. Lamit" w:date="2014-07-15T17:54:00Z" w:initials="LL">
    <w:p w:rsidR="006C1D50" w:rsidRDefault="006C1D50">
      <w:pPr>
        <w:pStyle w:val="CommentText"/>
      </w:pPr>
      <w:r>
        <w:rPr>
          <w:rStyle w:val="CommentReference"/>
        </w:rPr>
        <w:annotationRef/>
      </w:r>
      <w:r>
        <w:t xml:space="preserve">Something like this could be moved towards the top of the final paragraph, to add a little more beef to our first primary hypothesis. </w:t>
      </w:r>
    </w:p>
  </w:comment>
  <w:comment w:id="36" w:author="Louis J. Lamit" w:date="2014-07-15T15:23:00Z" w:initials="LL">
    <w:p w:rsidR="006C1D50" w:rsidRDefault="006C1D50">
      <w:pPr>
        <w:pStyle w:val="CommentText"/>
      </w:pPr>
      <w:r>
        <w:rPr>
          <w:rStyle w:val="CommentReference"/>
        </w:rPr>
        <w:annotationRef/>
      </w:r>
      <w:r>
        <w:t xml:space="preserve">I think this example is a good one but not necessary to introduce here. I think the </w:t>
      </w:r>
      <w:proofErr w:type="spellStart"/>
      <w:r>
        <w:t>Zytynska</w:t>
      </w:r>
      <w:proofErr w:type="spellEnd"/>
      <w:r>
        <w:t xml:space="preserve"> one works well in this paragraph and helps reduce self citations. The readers hear a lot about what responds to genotype in the NL system at the top of the methods section and will get more in the discussion. </w:t>
      </w:r>
    </w:p>
  </w:comment>
  <w:comment w:id="33" w:author="Posy Busby" w:date="2014-07-12T15:13:00Z" w:initials="PB">
    <w:p w:rsidR="006C1D50" w:rsidRDefault="006C1D50">
      <w:pPr>
        <w:pStyle w:val="CommentText"/>
      </w:pPr>
      <w:r>
        <w:rPr>
          <w:rStyle w:val="CommentReference"/>
        </w:rPr>
        <w:annotationRef/>
      </w:r>
      <w:r>
        <w:t xml:space="preserve">I think the </w:t>
      </w:r>
      <w:proofErr w:type="spellStart"/>
      <w:r>
        <w:t>endophyte</w:t>
      </w:r>
      <w:proofErr w:type="spellEnd"/>
      <w:r>
        <w:t>-pathogen-arthropod example should be central to this paper, but it still needs work.</w:t>
      </w:r>
    </w:p>
    <w:p w:rsidR="006C1D50" w:rsidRDefault="006C1D50">
      <w:pPr>
        <w:pStyle w:val="CommentText"/>
      </w:pPr>
    </w:p>
    <w:p w:rsidR="006C1D50" w:rsidRDefault="006C1D50">
      <w:pPr>
        <w:pStyle w:val="CommentText"/>
      </w:pPr>
      <w:r>
        <w:t>Tom – I think the example is conceptually important because it shows interactions at the community level across taxonomically diverse groups.  If you want to avoid self-citation, let’s use another example in the intro, but in the discussion, I think we need to come back to examples in this specific system and common garden as they best show the interactions that structure our data sets.  Also, an assemblage does not require interactions, but interactions are central to the definition of a community.  Such studies clearly show that interactions are central to community structure, which is central to an evolutionary argument.</w:t>
      </w:r>
    </w:p>
  </w:comment>
  <w:comment w:id="37" w:author="Louis J. Lamit" w:date="2014-07-15T19:23:00Z" w:initials="LL">
    <w:p w:rsidR="006C1D50" w:rsidRDefault="006C1D50">
      <w:pPr>
        <w:pStyle w:val="CommentText"/>
      </w:pPr>
      <w:r>
        <w:rPr>
          <w:rStyle w:val="CommentReference"/>
        </w:rPr>
        <w:annotationRef/>
      </w:r>
      <w:r>
        <w:t>I think we need another sentence or two about this primary goal, and perhaps need to reduce the wording on the following mechanistic hypotheses. We can reference table 1 to give more detail on the mechanistic hypotheses.  This would help alleviate the issue Jen has with too much emphasis on the mechanistic hypotheses and not enough on the main analyses.</w:t>
      </w:r>
    </w:p>
  </w:comment>
  <w:comment w:id="38" w:author="Louis J. Lamit" w:date="2014-07-14T21:40:00Z" w:initials="LL">
    <w:p w:rsidR="006C1D50" w:rsidRDefault="006C1D50">
      <w:pPr>
        <w:pStyle w:val="CommentText"/>
      </w:pPr>
      <w:r>
        <w:rPr>
          <w:rStyle w:val="CommentReference"/>
        </w:rPr>
        <w:annotationRef/>
      </w:r>
      <w:r>
        <w:t xml:space="preserve">The statistical test we do is a single tailed test focused on detecting a decrease in the strength of correlation when communities in different locations are correlated compared to communities in the same location. So, I think we are really not testing if they are different, but just if they are the same. </w:t>
      </w:r>
    </w:p>
  </w:comment>
  <w:comment w:id="40" w:author="Louis J. Lamit" w:date="2014-07-12T15:13:00Z" w:initials="LL">
    <w:p w:rsidR="006C1D50" w:rsidRDefault="006C1D50">
      <w:pPr>
        <w:pStyle w:val="CommentText"/>
      </w:pPr>
      <w:r>
        <w:rPr>
          <w:rStyle w:val="CommentReference"/>
        </w:rPr>
        <w:annotationRef/>
      </w:r>
      <w:r>
        <w:t>Although this hypothesis is tied to sampling, it is not necessarily a “sampling” methods hypothesis. Time in-general should decouple relationships, it is just that we have to sample to know if time is a factor.</w:t>
      </w:r>
    </w:p>
  </w:comment>
  <w:comment w:id="42" w:author="Thomas Whitham" w:date="2014-07-12T15:13:00Z" w:initials="TW">
    <w:p w:rsidR="006C1D50" w:rsidRDefault="006C1D50">
      <w:pPr>
        <w:pStyle w:val="CommentText"/>
      </w:pPr>
      <w:r>
        <w:rPr>
          <w:rStyle w:val="CommentReference"/>
        </w:rPr>
        <w:annotationRef/>
      </w:r>
      <w:r>
        <w:t xml:space="preserve">I think we must call it what is in the literature and dominant doesn’t capture it.  E.g., beavers are not dominant species, but they can interact to drive riparian communities.   </w:t>
      </w:r>
    </w:p>
  </w:comment>
  <w:comment w:id="43" w:author="Louis J. Lamit" w:date="2014-07-15T15:20:00Z" w:initials="LL">
    <w:p w:rsidR="006C1D50" w:rsidRDefault="006C1D50">
      <w:pPr>
        <w:pStyle w:val="CommentText"/>
      </w:pPr>
      <w:r>
        <w:rPr>
          <w:rStyle w:val="CommentReference"/>
        </w:rPr>
        <w:annotationRef/>
      </w:r>
      <w:r>
        <w:t xml:space="preserve">Beavers are keystone species, that are rare relative to the magnitude of their effects. We are not testing for the effects of species like this, just the ones that are really abundant and rule the patterns out of shear abundance. I am not arguing to call it the dominant species hypothesis but do think we need to recognize the limitations to what we are testing. I am not sure if we really are testing the interacting foundation species hypothesis. We are doing correlations with absolute and </w:t>
      </w:r>
      <w:proofErr w:type="spellStart"/>
      <w:r>
        <w:t>relativized</w:t>
      </w:r>
      <w:proofErr w:type="spellEnd"/>
      <w:r>
        <w:t xml:space="preserve"> data.</w:t>
      </w:r>
    </w:p>
  </w:comment>
  <w:comment w:id="44" w:author="Zacchaeus Compson" w:date="2014-07-15T15:17:00Z" w:initials="ZC">
    <w:p w:rsidR="006C1D50" w:rsidRDefault="006C1D50" w:rsidP="00D33F51">
      <w:pPr>
        <w:pStyle w:val="CommentText"/>
      </w:pPr>
      <w:r>
        <w:rPr>
          <w:rStyle w:val="CommentReference"/>
        </w:rPr>
        <w:annotationRef/>
      </w:r>
      <w:r>
        <w:t xml:space="preserve">Z’s comment on the older draft: “I don’t like the name of this one, as it is not clear or intuitive.  Why not call it the “dominant species hypothesis”?  Or, you could cater it to the overall community effect that these dominant species have.  You test this hypothesis by analyzing the data as raw vs. </w:t>
      </w:r>
      <w:proofErr w:type="spellStart"/>
      <w:r>
        <w:t>relativized</w:t>
      </w:r>
      <w:proofErr w:type="spellEnd"/>
      <w:r>
        <w:t>.  Doesn’t this say something about diversity, as it is related to evenness?  Are we really saying that lower diversity communities will be more strongly correlated if they are driven by dominant species?  I wonder how we could capture this in a more clear hypothesis name? "</w:t>
      </w:r>
    </w:p>
  </w:comment>
  <w:comment w:id="41" w:author="Louis J. Lamit" w:date="2014-07-12T15:13:00Z" w:initials="LL">
    <w:p w:rsidR="006C1D50" w:rsidRDefault="006C1D50">
      <w:pPr>
        <w:pStyle w:val="CommentText"/>
      </w:pPr>
      <w:r>
        <w:rPr>
          <w:rStyle w:val="CommentReference"/>
        </w:rPr>
        <w:annotationRef/>
      </w:r>
      <w:r>
        <w:t xml:space="preserve">I agree that we are not testing anything about interactions but just about the most abundant species driving correlations. Again, correlations are just as likely to be caused by </w:t>
      </w:r>
      <w:proofErr w:type="spellStart"/>
      <w:r>
        <w:t>pleiotropy</w:t>
      </w:r>
      <w:proofErr w:type="spellEnd"/>
      <w:r>
        <w:t xml:space="preserve"> and linkage disequilibrium as they are by interactions.</w:t>
      </w:r>
    </w:p>
  </w:comment>
  <w:comment w:id="47" w:author="Louis J. Lamit" w:date="2014-07-14T21:49:00Z" w:initials="LL">
    <w:p w:rsidR="006C1D50" w:rsidRDefault="006C1D50">
      <w:pPr>
        <w:pStyle w:val="CommentText"/>
      </w:pPr>
      <w:r>
        <w:rPr>
          <w:rStyle w:val="CommentReference"/>
        </w:rPr>
        <w:annotationRef/>
      </w:r>
      <w:r>
        <w:t xml:space="preserve">I disagree with this statement about rare species. They may be very important, disproportionately compared to their abundance, such as beavers and sea otters. </w:t>
      </w:r>
    </w:p>
  </w:comment>
  <w:comment w:id="49" w:author="Louis J. Lamit" w:date="2014-07-12T15:13:00Z" w:initials="LL">
    <w:p w:rsidR="006C1D50" w:rsidRDefault="006C1D50">
      <w:pPr>
        <w:pStyle w:val="CommentText"/>
      </w:pPr>
      <w:r>
        <w:rPr>
          <w:rStyle w:val="CommentReference"/>
        </w:rPr>
        <w:annotationRef/>
      </w:r>
      <w:r>
        <w:rPr>
          <w:rFonts w:cs="Times New Roman"/>
        </w:rPr>
        <w:t>I think you should try to be more clear about the motivation for the study, and then follow up in discussion with what we have learned by looking at multiple communities (beyond that they are correlated, and that they are more correlated above ground than below). If the motivation below is accurate, you should come back to it in the discussion - i.e., what evidence do we really have the one community is constrained or modulated by another (directly versus indirectly).  This gets back to my point #3...</w:t>
      </w:r>
    </w:p>
  </w:comment>
  <w:comment w:id="52" w:author="Louis J. Lamit" w:date="2014-07-15T08:07:00Z" w:initials="LL">
    <w:p w:rsidR="006C1D50" w:rsidRDefault="006C1D50">
      <w:pPr>
        <w:pStyle w:val="CommentText"/>
      </w:pPr>
      <w:r>
        <w:rPr>
          <w:rStyle w:val="CommentReference"/>
        </w:rPr>
        <w:annotationRef/>
      </w:r>
      <w:r>
        <w:t xml:space="preserve">This paragraph is about P. </w:t>
      </w:r>
      <w:proofErr w:type="spellStart"/>
      <w:r>
        <w:t>angustifolia</w:t>
      </w:r>
      <w:proofErr w:type="spellEnd"/>
      <w:r>
        <w:t xml:space="preserve"> and not the hybrid system or </w:t>
      </w:r>
      <w:proofErr w:type="spellStart"/>
      <w:r>
        <w:t>Madritch’s</w:t>
      </w:r>
      <w:proofErr w:type="spellEnd"/>
      <w:r>
        <w:t xml:space="preserve"> aspen stuff. So, the two refs from Jen and </w:t>
      </w:r>
      <w:proofErr w:type="spellStart"/>
      <w:r>
        <w:t>Madritch</w:t>
      </w:r>
      <w:proofErr w:type="spellEnd"/>
      <w:r>
        <w:t xml:space="preserve"> were removed.</w:t>
      </w:r>
    </w:p>
  </w:comment>
  <w:comment w:id="54" w:author="Louis J. Lamit" w:date="2014-07-13T08:42:00Z" w:initials="LL">
    <w:p w:rsidR="006C1D50" w:rsidRDefault="006C1D50">
      <w:pPr>
        <w:pStyle w:val="CommentText"/>
      </w:pPr>
      <w:r>
        <w:rPr>
          <w:rStyle w:val="CommentReference"/>
        </w:rPr>
        <w:annotationRef/>
      </w:r>
      <w:r>
        <w:t>Need to reduce self citations. I show the same thing that Nathan does, but I link it to a community, which is pertinent to the point of the sentence.</w:t>
      </w:r>
    </w:p>
  </w:comment>
  <w:comment w:id="56" w:author="Louis J. Lamit" w:date="2014-07-15T08:42:00Z" w:initials="LL">
    <w:p w:rsidR="006C1D50" w:rsidRDefault="006C1D50">
      <w:pPr>
        <w:pStyle w:val="CommentText"/>
      </w:pPr>
      <w:r>
        <w:rPr>
          <w:rStyle w:val="CommentReference"/>
        </w:rPr>
        <w:annotationRef/>
      </w:r>
      <w:proofErr w:type="spellStart"/>
      <w:r>
        <w:t>THis</w:t>
      </w:r>
      <w:proofErr w:type="spellEnd"/>
      <w:r>
        <w:t xml:space="preserve"> is just my estimate from using the measuring function on </w:t>
      </w:r>
      <w:proofErr w:type="spellStart"/>
      <w:r>
        <w:t>google</w:t>
      </w:r>
      <w:proofErr w:type="spellEnd"/>
      <w:r>
        <w:t xml:space="preserve"> earth. I think it is a bit of an over estimate, so we should say the garden was contained within this area. I think other papers give different, smaller, sizes.</w:t>
      </w:r>
    </w:p>
  </w:comment>
  <w:comment w:id="57" w:author="Thomas Whitham" w:date="2014-07-12T15:13:00Z" w:initials="TW">
    <w:p w:rsidR="006C1D50" w:rsidRDefault="006C1D50">
      <w:pPr>
        <w:pStyle w:val="CommentText"/>
      </w:pPr>
      <w:r>
        <w:rPr>
          <w:rStyle w:val="CommentReference"/>
        </w:rPr>
        <w:annotationRef/>
      </w:r>
      <w:r>
        <w:t xml:space="preserve">I think we should also use some similar text as used by Busby et al. 2014 to state how many of these genotypes came from a single site such as Screen and North Uinta which are close together.  The implication that they are uniformly spread out over the whole river drainage is incorrect as most were concentrated from these sites.  Also, this will help us address alternative issues as raised by Tack.  Again, see Posy’s </w:t>
      </w:r>
      <w:proofErr w:type="spellStart"/>
      <w:r>
        <w:t>paaper</w:t>
      </w:r>
      <w:proofErr w:type="spellEnd"/>
      <w:r>
        <w:t>.</w:t>
      </w:r>
    </w:p>
  </w:comment>
  <w:comment w:id="59" w:author="Louis J. Lamit" w:date="2014-07-15T08:35:00Z" w:initials="LL">
    <w:p w:rsidR="006C1D50" w:rsidRDefault="006C1D50">
      <w:pPr>
        <w:pStyle w:val="CommentText"/>
      </w:pPr>
      <w:r>
        <w:rPr>
          <w:rStyle w:val="CommentReference"/>
        </w:rPr>
        <w:annotationRef/>
      </w:r>
      <w:r>
        <w:t>I don’t think it is a big deal either (although Tack did criticize single common gardens with genotypes sourced from a large range), and with some of the datasets there are lots of genotypes from several places, although screen is generally represented more than other sites.</w:t>
      </w:r>
    </w:p>
  </w:comment>
  <w:comment w:id="58" w:author="Posy Busby" w:date="2014-07-12T15:13:00Z" w:initials="PB">
    <w:p w:rsidR="006C1D50" w:rsidRDefault="006C1D50">
      <w:pPr>
        <w:pStyle w:val="CommentText"/>
      </w:pPr>
      <w:r>
        <w:rPr>
          <w:rStyle w:val="CommentReference"/>
        </w:rPr>
        <w:annotationRef/>
      </w:r>
      <w:r>
        <w:t>I’m not sure we need to since we are only focused on 1 common garden here.</w:t>
      </w:r>
    </w:p>
  </w:comment>
  <w:comment w:id="64" w:author="Louis J. Lamit" w:date="2014-07-15T08:24:00Z" w:initials="LL">
    <w:p w:rsidR="006C1D50" w:rsidRDefault="006C1D50">
      <w:pPr>
        <w:pStyle w:val="CommentText"/>
      </w:pPr>
      <w:r>
        <w:rPr>
          <w:rStyle w:val="CommentReference"/>
        </w:rPr>
        <w:annotationRef/>
      </w:r>
      <w:r>
        <w:t>Todd and I measured the spacing and they are definitely 4 meters apart, and with mortality, trees are up to 7 meters.</w:t>
      </w:r>
    </w:p>
  </w:comment>
  <w:comment w:id="66" w:author="Louis J. Lamit" w:date="2014-07-15T08:42:00Z" w:initials="LL">
    <w:p w:rsidR="006C1D50" w:rsidRDefault="006C1D50">
      <w:pPr>
        <w:pStyle w:val="CommentText"/>
      </w:pPr>
      <w:r>
        <w:rPr>
          <w:rStyle w:val="CommentReference"/>
        </w:rPr>
        <w:annotationRef/>
      </w:r>
      <w:r>
        <w:t xml:space="preserve">I am not sure if the term </w:t>
      </w:r>
      <w:r w:rsidRPr="00EF765A">
        <w:rPr>
          <w:i/>
        </w:rPr>
        <w:t xml:space="preserve">centers </w:t>
      </w:r>
      <w:r>
        <w:t xml:space="preserve">is clear. </w:t>
      </w:r>
    </w:p>
  </w:comment>
  <w:comment w:id="71" w:author="Posy Busby" w:date="2014-07-12T15:13:00Z" w:initials="PB">
    <w:p w:rsidR="006C1D50" w:rsidRDefault="006C1D50">
      <w:pPr>
        <w:pStyle w:val="CommentText"/>
      </w:pPr>
      <w:r>
        <w:rPr>
          <w:rStyle w:val="CommentReference"/>
        </w:rPr>
        <w:annotationRef/>
      </w:r>
      <w:r>
        <w:t>I think you can cut this.</w:t>
      </w:r>
    </w:p>
  </w:comment>
  <w:comment w:id="72" w:author="Louis J. Lamit" w:date="2014-07-13T08:44:00Z" w:initials="LL">
    <w:p w:rsidR="006C1D50" w:rsidRDefault="006C1D50">
      <w:pPr>
        <w:pStyle w:val="CommentText"/>
      </w:pPr>
      <w:r>
        <w:rPr>
          <w:rStyle w:val="CommentReference"/>
        </w:rPr>
        <w:annotationRef/>
      </w:r>
      <w:r>
        <w:t xml:space="preserve">It might be important to keep because some of the papers we take data from (e.g., Schweitzer et al. 2008) call some of the genotypes backcrosses and not </w:t>
      </w:r>
      <w:proofErr w:type="spellStart"/>
      <w:r>
        <w:t>narrowleafs</w:t>
      </w:r>
      <w:proofErr w:type="spellEnd"/>
      <w:r>
        <w:t>. So, we need to say something about reanalyzing them so we can lump them into one NL group.</w:t>
      </w:r>
    </w:p>
  </w:comment>
  <w:comment w:id="73" w:author="Louis J. Lamit" w:date="2014-07-15T08:30:00Z" w:initials="LL">
    <w:p w:rsidR="006C1D50" w:rsidRDefault="006C1D50">
      <w:pPr>
        <w:pStyle w:val="CommentText"/>
      </w:pPr>
      <w:r>
        <w:rPr>
          <w:rStyle w:val="CommentReference"/>
        </w:rPr>
        <w:annotationRef/>
      </w:r>
      <w:r>
        <w:t xml:space="preserve">Posy, which one is this? Your first one or the </w:t>
      </w:r>
      <w:proofErr w:type="spellStart"/>
      <w:r>
        <w:t>GxE</w:t>
      </w:r>
      <w:proofErr w:type="spellEnd"/>
      <w:r>
        <w:t xml:space="preserve"> paper? There are many refs to Busby et al. 2014 but I know they are not all the same paper.</w:t>
      </w:r>
    </w:p>
  </w:comment>
  <w:comment w:id="74" w:author="Louis J. Lamit" w:date="2014-07-12T15:13:00Z" w:initials="LL">
    <w:p w:rsidR="006C1D50" w:rsidRDefault="006C1D50">
      <w:pPr>
        <w:pStyle w:val="CommentText"/>
      </w:pPr>
      <w:r>
        <w:rPr>
          <w:rStyle w:val="CommentReference"/>
        </w:rPr>
        <w:annotationRef/>
      </w:r>
      <w:r>
        <w:t>It made more sense to me to keep this together as one paragraph. But I deleted the spider stuff.</w:t>
      </w:r>
    </w:p>
  </w:comment>
  <w:comment w:id="75" w:author="Louis J. Lamit" w:date="2014-07-15T08:44:00Z" w:initials="LL">
    <w:p w:rsidR="006C1D50" w:rsidRDefault="006C1D50">
      <w:pPr>
        <w:pStyle w:val="CommentText"/>
      </w:pPr>
      <w:r>
        <w:rPr>
          <w:rStyle w:val="CommentReference"/>
        </w:rPr>
        <w:annotationRef/>
      </w:r>
      <w:r>
        <w:t>I think it needs to be put this way because the PLFA data is far coarser than species level.</w:t>
      </w:r>
    </w:p>
  </w:comment>
  <w:comment w:id="76" w:author="Louis J. Lamit" w:date="2014-07-15T09:02:00Z" w:initials="LL">
    <w:p w:rsidR="006C1D50" w:rsidRDefault="006C1D50">
      <w:pPr>
        <w:pStyle w:val="CommentText"/>
      </w:pPr>
      <w:r>
        <w:rPr>
          <w:rStyle w:val="CommentReference"/>
        </w:rPr>
        <w:annotationRef/>
      </w:r>
      <w:r>
        <w:t>Seems like this is necessary to state in this way since table one does not have actual stats results.</w:t>
      </w:r>
    </w:p>
  </w:comment>
  <w:comment w:id="77" w:author="Posy Busby" w:date="2014-07-12T15:13:00Z" w:initials="PB">
    <w:p w:rsidR="006C1D50" w:rsidRDefault="006C1D50">
      <w:pPr>
        <w:pStyle w:val="CommentText"/>
      </w:pPr>
      <w:r>
        <w:rPr>
          <w:rStyle w:val="CommentReference"/>
        </w:rPr>
        <w:annotationRef/>
      </w:r>
      <w:r>
        <w:t xml:space="preserve">Jen: I like the mantel comparisons and network analyses but is there a way, PCA perhaps, to determine if there is a specific community phenotype at the genotype level when all of the data are included? E.g. does the total community (of communities) of 1008 differ from the total community of 1012?  </w:t>
      </w:r>
    </w:p>
  </w:comment>
  <w:comment w:id="78" w:author="Louis J. Lamit" w:date="2014-07-13T08:45:00Z" w:initials="LL">
    <w:p w:rsidR="006C1D50" w:rsidRDefault="006C1D50">
      <w:pPr>
        <w:pStyle w:val="CommentText"/>
      </w:pPr>
      <w:r>
        <w:rPr>
          <w:rStyle w:val="CommentReference"/>
        </w:rPr>
        <w:annotationRef/>
      </w:r>
      <w:r>
        <w:t>This is an interesting idea, but I think there is too little overlap between datasets to do this. Each mantel was run with only a partially overlapping set of trees. So, to combine data, the datasets would be reduced down to only the overlapping trees common to all the datasets. That would be only 3-5 genotypes with little replication. More importantly, I think some people may not like combining the data because of the time differences in sampling.</w:t>
      </w:r>
    </w:p>
  </w:comment>
  <w:comment w:id="79" w:author="Louis J. Lamit" w:date="2014-07-13T08:48:00Z" w:initials="LL">
    <w:p w:rsidR="006C1D50" w:rsidRDefault="006C1D50">
      <w:pPr>
        <w:pStyle w:val="CommentText"/>
      </w:pPr>
      <w:r>
        <w:rPr>
          <w:rStyle w:val="CommentReference"/>
        </w:rPr>
        <w:annotationRef/>
      </w:r>
      <w:r>
        <w:t>Matt? Ref necessary?</w:t>
      </w:r>
    </w:p>
  </w:comment>
  <w:comment w:id="80" w:author="Louis J. Lamit" w:date="2014-07-12T15:13:00Z" w:initials="LL">
    <w:p w:rsidR="006C1D50" w:rsidRDefault="006C1D50">
      <w:pPr>
        <w:pStyle w:val="CommentText"/>
      </w:pPr>
      <w:r>
        <w:rPr>
          <w:rStyle w:val="CommentReference"/>
        </w:rPr>
        <w:annotationRef/>
      </w:r>
      <w:r>
        <w:t>I am still not really sure that we are testing this hypothesis. We are only showing genetic correlations, which are not necessarily due to interactions.</w:t>
      </w:r>
    </w:p>
  </w:comment>
  <w:comment w:id="81" w:author="Louis J. Lamit" w:date="2014-07-15T10:20:00Z" w:initials="LL">
    <w:p w:rsidR="006C1D50" w:rsidRDefault="006C1D50">
      <w:pPr>
        <w:pStyle w:val="CommentText"/>
      </w:pPr>
      <w:r>
        <w:rPr>
          <w:rStyle w:val="CommentReference"/>
        </w:rPr>
        <w:annotationRef/>
      </w:r>
      <w:r>
        <w:t xml:space="preserve">I removed keystone species from this list, because by definition a keystone species is not abundant. In fact, this </w:t>
      </w:r>
      <w:proofErr w:type="spellStart"/>
      <w:r>
        <w:t>relativization</w:t>
      </w:r>
      <w:proofErr w:type="spellEnd"/>
      <w:r>
        <w:t xml:space="preserve"> may allow a keystone species to influence the results more, because it allows the abundances of rarer species to hold more weight.</w:t>
      </w:r>
    </w:p>
  </w:comment>
  <w:comment w:id="82" w:author="Louis J. Lamit" w:date="2014-07-12T15:13:00Z" w:initials="LL">
    <w:p w:rsidR="006C1D50" w:rsidRDefault="006C1D50" w:rsidP="00B31C3F">
      <w:pPr>
        <w:pStyle w:val="CommentText"/>
      </w:pPr>
      <w:r>
        <w:rPr>
          <w:rStyle w:val="CommentReference"/>
        </w:rPr>
        <w:annotationRef/>
      </w:r>
      <w:r>
        <w:t>Matt Lau said:</w:t>
      </w:r>
    </w:p>
    <w:p w:rsidR="006C1D50" w:rsidRDefault="006C1D50" w:rsidP="00B31C3F">
      <w:pPr>
        <w:pStyle w:val="CommentText"/>
      </w:pPr>
      <w:r>
        <w:t>Here are some potential interesting points from the network:</w:t>
      </w:r>
    </w:p>
    <w:p w:rsidR="006C1D50" w:rsidRDefault="006C1D50" w:rsidP="00B31C3F">
      <w:pPr>
        <w:pStyle w:val="CommentText"/>
      </w:pPr>
    </w:p>
    <w:p w:rsidR="006C1D50" w:rsidRDefault="006C1D50" w:rsidP="00B31C3F">
      <w:pPr>
        <w:pStyle w:val="CommentText"/>
        <w:numPr>
          <w:ilvl w:val="0"/>
          <w:numId w:val="8"/>
        </w:numPr>
      </w:pPr>
      <w:r>
        <w:t xml:space="preserve">Something to remember is that the path coefficients include the direct and indirect interactions between the communities and the tree and among communities. </w:t>
      </w:r>
    </w:p>
    <w:p w:rsidR="006C1D50" w:rsidRDefault="006C1D50" w:rsidP="00B31C3F">
      <w:pPr>
        <w:pStyle w:val="CommentText"/>
        <w:numPr>
          <w:ilvl w:val="0"/>
          <w:numId w:val="8"/>
        </w:numPr>
      </w:pPr>
      <w:r>
        <w:t>Just based on the significant connections, and including the significant interactions with the tree genetics, all communities can be reached over a minimum path length of 3. You don’t have to do any fancy analysis for this, just think about the tree being at the center of the network of these communities, thus every species has a connection with the tree in common.</w:t>
      </w:r>
    </w:p>
    <w:p w:rsidR="006C1D50" w:rsidRDefault="006C1D50" w:rsidP="00B31C3F">
      <w:pPr>
        <w:pStyle w:val="CommentText"/>
        <w:numPr>
          <w:ilvl w:val="0"/>
          <w:numId w:val="8"/>
        </w:numPr>
      </w:pPr>
      <w:r>
        <w:t>Removing the tree, there are two components, one small one with just the PLFA communities, and then one large one with everyone else.</w:t>
      </w:r>
    </w:p>
    <w:p w:rsidR="006C1D50" w:rsidRDefault="006C1D50" w:rsidP="00B31C3F">
      <w:pPr>
        <w:pStyle w:val="CommentText"/>
        <w:numPr>
          <w:ilvl w:val="0"/>
          <w:numId w:val="8"/>
        </w:numPr>
      </w:pPr>
      <w:r>
        <w:t>Within the larger component, all species are connected via a minimum of 2 path lengths (i.e. two degrees of separation).</w:t>
      </w:r>
    </w:p>
    <w:p w:rsidR="006C1D50" w:rsidRDefault="006C1D50" w:rsidP="00B31C3F">
      <w:pPr>
        <w:pStyle w:val="CommentText"/>
        <w:numPr>
          <w:ilvl w:val="0"/>
          <w:numId w:val="8"/>
        </w:numPr>
      </w:pPr>
      <w:r>
        <w:t>Examining the indirect paths of length two (which are the sum of the product of all possible intermediate path coefficients) the mean path weight decreases from 0.42 +/- 0.04 to 0.25 +/- 0.04 (both are mean +/- 1</w:t>
      </w:r>
      <w:r>
        <w:rPr>
          <w:vanish/>
        </w:rPr>
        <w:t xml:space="preserve"> SE) ne large one with everyone icients) the hich are the sum of the of an organism? We might want  one large one with everyone </w:t>
      </w:r>
      <w:r>
        <w:t xml:space="preserve"> SE).</w:t>
      </w:r>
    </w:p>
    <w:p w:rsidR="006C1D50" w:rsidRDefault="006C1D50" w:rsidP="00B31C3F">
      <w:pPr>
        <w:pStyle w:val="CommentText"/>
      </w:pPr>
    </w:p>
    <w:p w:rsidR="006C1D50" w:rsidRDefault="006C1D50" w:rsidP="00B31C3F">
      <w:pPr>
        <w:pStyle w:val="CommentText"/>
      </w:pPr>
      <w:r>
        <w:t>These results suggest two things to me:</w:t>
      </w:r>
    </w:p>
    <w:p w:rsidR="006C1D50" w:rsidRDefault="006C1D50" w:rsidP="00B31C3F">
      <w:pPr>
        <w:pStyle w:val="CommentText"/>
      </w:pPr>
    </w:p>
    <w:p w:rsidR="006C1D50" w:rsidRDefault="006C1D50" w:rsidP="00B31C3F">
      <w:pPr>
        <w:pStyle w:val="CommentText"/>
        <w:numPr>
          <w:ilvl w:val="0"/>
          <w:numId w:val="9"/>
        </w:numPr>
      </w:pPr>
      <w:r>
        <w:t>The community is pretty strongly connected via genetics over indirect interactions of 1 to 2 degrees of separation.</w:t>
      </w:r>
    </w:p>
    <w:p w:rsidR="006C1D50" w:rsidRDefault="006C1D50" w:rsidP="00B31C3F">
      <w:pPr>
        <w:pStyle w:val="CommentText"/>
        <w:numPr>
          <w:ilvl w:val="0"/>
          <w:numId w:val="9"/>
        </w:numPr>
      </w:pPr>
      <w:r>
        <w:t xml:space="preserve">In an evolutionary context, </w:t>
      </w:r>
      <w:proofErr w:type="gramStart"/>
      <w:r>
        <w:t>who</w:t>
      </w:r>
      <w:proofErr w:type="gramEnd"/>
      <w:r>
        <w:t xml:space="preserve"> do you listen to? That is, how will so many species interactions influence the fitness function of the species in a community? </w:t>
      </w:r>
    </w:p>
    <w:p w:rsidR="006C1D50" w:rsidRDefault="006C1D50">
      <w:pPr>
        <w:pStyle w:val="CommentText"/>
      </w:pPr>
    </w:p>
  </w:comment>
  <w:comment w:id="83" w:author="Louis J. Lamit" w:date="2014-07-15T14:06:00Z" w:initials="LL">
    <w:p w:rsidR="006C1D50" w:rsidRDefault="006C1D50">
      <w:pPr>
        <w:pStyle w:val="CommentText"/>
      </w:pPr>
      <w:r>
        <w:rPr>
          <w:rStyle w:val="CommentReference"/>
        </w:rPr>
        <w:annotationRef/>
      </w:r>
      <w:r>
        <w:t>OK, Matt, add anything you want in here.</w:t>
      </w:r>
    </w:p>
  </w:comment>
  <w:comment w:id="84" w:author="Louis J. Lamit" w:date="2014-07-12T15:13:00Z" w:initials="LL">
    <w:p w:rsidR="006C1D50" w:rsidRDefault="006C1D50">
      <w:pPr>
        <w:pStyle w:val="CommentText"/>
      </w:pPr>
      <w:r>
        <w:rPr>
          <w:rStyle w:val="CommentReference"/>
        </w:rPr>
        <w:annotationRef/>
      </w:r>
      <w:r>
        <w:t>This test only tests for the effects of absolute abundances and not effects of interactions.</w:t>
      </w:r>
    </w:p>
  </w:comment>
  <w:comment w:id="86" w:author="Louis J. Lamit" w:date="2014-07-14T21:51:00Z" w:initials="LL">
    <w:p w:rsidR="006C1D50" w:rsidRDefault="006C1D50">
      <w:pPr>
        <w:pStyle w:val="CommentText"/>
      </w:pPr>
      <w:r>
        <w:rPr>
          <w:rStyle w:val="CommentReference"/>
        </w:rPr>
        <w:annotationRef/>
      </w:r>
      <w:r>
        <w:rPr>
          <w:rFonts w:cs="Times New Roman"/>
        </w:rPr>
        <w:t>I think you should try to be more clear about the motivation for the study, and then follow up in discussion with what we have learned by looking at multiple communities (beyond that they are correlated, and that they are more correlated above ground than below). If the motivation below is accurate, you should come back to it in the discussion - i.e., what evidence do we really have the one community is constrained or modulated by another (directly versus indirectly).  This gets back to my point #3...</w:t>
      </w:r>
    </w:p>
  </w:comment>
  <w:comment w:id="87" w:author="Louis J. Lamit" w:date="2014-07-15T16:20:00Z" w:initials="LL">
    <w:p w:rsidR="006C1D50" w:rsidRDefault="006C1D50">
      <w:pPr>
        <w:pStyle w:val="CommentText"/>
      </w:pPr>
      <w:r>
        <w:rPr>
          <w:rStyle w:val="CommentReference"/>
        </w:rPr>
        <w:annotationRef/>
      </w:r>
      <w:r>
        <w:t>Importantly, not everything is connected to everything. There are some important lack of connections (e.g., lichens and less below-above ground connection. So, we need to think about the complexity and not just emphasize the presence of some connections.</w:t>
      </w:r>
    </w:p>
  </w:comment>
  <w:comment w:id="88" w:author="Louis J. Lamit" w:date="2014-07-12T15:13:00Z" w:initials="LL">
    <w:p w:rsidR="006C1D50" w:rsidRDefault="006C1D50">
      <w:pPr>
        <w:pStyle w:val="CommentText"/>
      </w:pPr>
      <w:r>
        <w:rPr>
          <w:rStyle w:val="CommentReference"/>
        </w:rPr>
        <w:annotationRef/>
      </w:r>
      <w:r>
        <w:t xml:space="preserve">Expand our perspective on what communities may constrain </w:t>
      </w:r>
      <w:proofErr w:type="spellStart"/>
      <w:r>
        <w:t>eachother</w:t>
      </w:r>
      <w:proofErr w:type="spellEnd"/>
      <w:r>
        <w:t xml:space="preserve"> in an evolutionary sense.</w:t>
      </w:r>
    </w:p>
  </w:comment>
  <w:comment w:id="89" w:author="Louis J. Lamit" w:date="2014-07-12T15:17:00Z" w:initials="LL">
    <w:p w:rsidR="006C1D50" w:rsidRDefault="006C1D50">
      <w:pPr>
        <w:pStyle w:val="CommentText"/>
      </w:pPr>
      <w:r>
        <w:rPr>
          <w:rStyle w:val="CommentReference"/>
        </w:rPr>
        <w:annotationRef/>
      </w:r>
      <w:r>
        <w:t>Interactions in an ecological sense may not occur, but they may interact in an evolutionary sense via selection on one being impinged by another.</w:t>
      </w:r>
    </w:p>
  </w:comment>
  <w:comment w:id="90" w:author="Louis J. Lamit" w:date="2014-07-12T15:13:00Z" w:initials="LL">
    <w:p w:rsidR="006C1D50" w:rsidRDefault="006C1D50">
      <w:pPr>
        <w:pStyle w:val="CommentText"/>
      </w:pPr>
      <w:r>
        <w:rPr>
          <w:rStyle w:val="CommentReference"/>
        </w:rPr>
        <w:annotationRef/>
      </w:r>
      <w:r>
        <w:t>I agree, I don’t think it fits in this sentence.</w:t>
      </w:r>
    </w:p>
  </w:comment>
  <w:comment w:id="93" w:author="Posy Busby" w:date="2014-07-12T15:13:00Z" w:initials="PB">
    <w:p w:rsidR="006C1D50" w:rsidRDefault="006C1D50">
      <w:pPr>
        <w:pStyle w:val="CommentText"/>
      </w:pPr>
      <w:r>
        <w:rPr>
          <w:rStyle w:val="CommentReference"/>
        </w:rPr>
        <w:annotationRef/>
      </w:r>
      <w:r>
        <w:t>Tom put this in… not sure exactly what he’s referring to.</w:t>
      </w:r>
    </w:p>
  </w:comment>
  <w:comment w:id="95" w:author="Louis J. Lamit" w:date="2014-07-15T14:05:00Z" w:initials="LL">
    <w:p w:rsidR="006C1D50" w:rsidRDefault="006C1D50">
      <w:pPr>
        <w:pStyle w:val="CommentText"/>
      </w:pPr>
      <w:r>
        <w:rPr>
          <w:rStyle w:val="CommentReference"/>
        </w:rPr>
        <w:annotationRef/>
      </w:r>
      <w:r>
        <w:t xml:space="preserve">We need to be sure that when we cite Posy’s Ecosphere paper we make it clear that it was about leaf </w:t>
      </w:r>
      <w:proofErr w:type="spellStart"/>
      <w:r>
        <w:t>endophytes</w:t>
      </w:r>
      <w:proofErr w:type="spellEnd"/>
      <w:r>
        <w:t xml:space="preserve">. The data from my study in this manuscript is about twig </w:t>
      </w:r>
      <w:proofErr w:type="spellStart"/>
      <w:r>
        <w:t>endophytes</w:t>
      </w:r>
      <w:proofErr w:type="spellEnd"/>
      <w:r>
        <w:t>.</w:t>
      </w:r>
    </w:p>
  </w:comment>
  <w:comment w:id="96" w:author="Louis J. Lamit" w:date="2014-07-12T15:14:00Z" w:initials="LL">
    <w:p w:rsidR="006C1D50" w:rsidRDefault="006C1D50">
      <w:pPr>
        <w:pStyle w:val="CommentText"/>
      </w:pPr>
      <w:r>
        <w:rPr>
          <w:rStyle w:val="CommentReference"/>
        </w:rPr>
        <w:annotationRef/>
      </w:r>
    </w:p>
  </w:comment>
  <w:comment w:id="99" w:author="Posy Busby" w:date="2014-07-12T15:13:00Z" w:initials="PB">
    <w:p w:rsidR="006C1D50" w:rsidRDefault="006C1D50">
      <w:pPr>
        <w:pStyle w:val="CommentText"/>
      </w:pPr>
      <w:r>
        <w:rPr>
          <w:rStyle w:val="CommentReference"/>
        </w:rPr>
        <w:annotationRef/>
      </w:r>
      <w:r>
        <w:t>I think we need to be more specific than tree carbon.</w:t>
      </w:r>
    </w:p>
  </w:comment>
  <w:comment w:id="100" w:author="Posy Busby" w:date="2014-07-12T15:13:00Z" w:initials="PB">
    <w:p w:rsidR="006C1D50" w:rsidRDefault="006C1D50">
      <w:pPr>
        <w:pStyle w:val="CommentText"/>
      </w:pPr>
      <w:r>
        <w:rPr>
          <w:rStyle w:val="CommentReference"/>
        </w:rPr>
        <w:annotationRef/>
      </w:r>
      <w:r>
        <w:t>Develop an entire paragraph here?</w:t>
      </w:r>
    </w:p>
  </w:comment>
  <w:comment w:id="101" w:author="Louis J. Lamit" w:date="2014-07-12T15:13:00Z" w:initials="LL">
    <w:p w:rsidR="006C1D50" w:rsidRDefault="006C1D50" w:rsidP="00C630C7">
      <w:pPr>
        <w:pStyle w:val="CommentText"/>
        <w:ind w:left="360"/>
      </w:pPr>
      <w:r>
        <w:rPr>
          <w:rStyle w:val="CommentReference"/>
        </w:rPr>
        <w:annotationRef/>
      </w:r>
      <w:r>
        <w:t>Matt Lau said: “ Networks: The community is pretty strongly connected via genetics over indirect interactions of 1 to 2 degrees of separation. In an evolutionary context, who do you listen to? That is, how will so many species interactions influence the fitness function of the species in a community?</w:t>
      </w:r>
    </w:p>
    <w:p w:rsidR="006C1D50" w:rsidRDefault="006C1D50" w:rsidP="00C630C7">
      <w:pPr>
        <w:pStyle w:val="CommentText"/>
        <w:ind w:left="360"/>
      </w:pPr>
    </w:p>
    <w:p w:rsidR="006C1D50" w:rsidRDefault="006C1D50" w:rsidP="00C630C7">
      <w:pPr>
        <w:pStyle w:val="CommentText"/>
      </w:pPr>
      <w:r>
        <w:t>Jamie says “Matt, could you weave some of this stuff into the discussion?”</w:t>
      </w:r>
    </w:p>
  </w:comment>
  <w:comment w:id="102" w:author="Louis J. Lamit" w:date="2014-07-12T15:13:00Z" w:initials="LL">
    <w:p w:rsidR="006C1D50" w:rsidRDefault="006C1D50">
      <w:pPr>
        <w:pStyle w:val="CommentText"/>
      </w:pPr>
      <w:r>
        <w:rPr>
          <w:rStyle w:val="CommentReference"/>
        </w:rPr>
        <w:annotationRef/>
      </w:r>
      <w:proofErr w:type="spellStart"/>
      <w:r>
        <w:t>Hoeksema</w:t>
      </w:r>
      <w:proofErr w:type="spellEnd"/>
      <w:r>
        <w:t xml:space="preserve"> paper</w:t>
      </w:r>
    </w:p>
  </w:comment>
  <w:comment w:id="103" w:author="Thomas Whitham" w:date="2014-07-12T15:13:00Z" w:initials="TW">
    <w:p w:rsidR="006C1D50" w:rsidRDefault="006C1D50">
      <w:pPr>
        <w:pStyle w:val="CommentText"/>
      </w:pPr>
      <w:r>
        <w:rPr>
          <w:rStyle w:val="CommentReference"/>
        </w:rPr>
        <w:annotationRef/>
      </w:r>
      <w:r>
        <w:t>I think this is a very important section as it ties all of our correlations together.  I think Steve Shuster is the person to write this section and I would contact him about doing so with our next version.</w:t>
      </w:r>
    </w:p>
  </w:comment>
  <w:comment w:id="105" w:author="Zacchaeus Compson" w:date="2014-07-12T15:13:00Z" w:initials="ZC">
    <w:p w:rsidR="006C1D50" w:rsidRDefault="006C1D50">
      <w:pPr>
        <w:pStyle w:val="CommentText"/>
      </w:pPr>
      <w:r>
        <w:rPr>
          <w:rStyle w:val="CommentReference"/>
        </w:rPr>
        <w:annotationRef/>
      </w:r>
      <w:r>
        <w:t>An example of feedbacks could be that communities of leaf modifying/galling insects associated with a genotype could lead to premature leaf abscission, which could affect the litter community directly through litter inputs.  The litter community could then directly affect other communities or even feedback to influence the fitness of the plant via a change in litter predator density that impacts herbivores.  There is some literature on this that Todd would be most familiar with, I think.</w:t>
      </w:r>
    </w:p>
  </w:comment>
  <w:comment w:id="107" w:author="Louis J. Lamit" w:date="2014-07-12T15:13:00Z" w:initials="LL">
    <w:p w:rsidR="006C1D50" w:rsidRDefault="006C1D50" w:rsidP="000954DB">
      <w:pPr>
        <w:pStyle w:val="CommentText"/>
      </w:pPr>
      <w:r>
        <w:rPr>
          <w:rStyle w:val="CommentReference"/>
        </w:rPr>
        <w:annotationRef/>
      </w:r>
      <w:r>
        <w:t xml:space="preserve">Matt Lau said:  </w:t>
      </w:r>
    </w:p>
    <w:p w:rsidR="006C1D50" w:rsidRDefault="006C1D50" w:rsidP="000954DB">
      <w:pPr>
        <w:pStyle w:val="CommentText"/>
      </w:pPr>
      <w:r>
        <w:t xml:space="preserve">“Let’s put this discussion point below the importance of discussing the hypotheses. </w:t>
      </w:r>
    </w:p>
    <w:p w:rsidR="006C1D50" w:rsidRDefault="006C1D50" w:rsidP="000954DB">
      <w:pPr>
        <w:pStyle w:val="CommentText"/>
      </w:pPr>
    </w:p>
    <w:p w:rsidR="006C1D50" w:rsidRDefault="006C1D50" w:rsidP="000954DB">
      <w:pPr>
        <w:pStyle w:val="CommentText"/>
      </w:pPr>
      <w:r>
        <w:t xml:space="preserve">However, I would like to see this all discussed perhaps afterward. It is supposed to be a synthesis paper, and we should be pushing the development of important concepts. I can see and definitely identify with Jamie’s reservations of being too strong, and, not being first author, I will defer to your comfort level. </w:t>
      </w:r>
    </w:p>
    <w:p w:rsidR="006C1D50" w:rsidRDefault="006C1D50" w:rsidP="000954DB">
      <w:pPr>
        <w:pStyle w:val="CommentText"/>
      </w:pPr>
    </w:p>
    <w:p w:rsidR="006C1D50" w:rsidRDefault="006C1D50" w:rsidP="000954DB">
      <w:pPr>
        <w:pStyle w:val="CommentText"/>
      </w:pPr>
      <w:r>
        <w:t>But I think that if we made these reservations transparent, they could actually make a substantial contribution. If we discuss the salient points even-handedly and clearly, we can maintain a tone of impartiality in the way we are discussing this topic.</w:t>
      </w:r>
    </w:p>
    <w:p w:rsidR="006C1D50" w:rsidRDefault="006C1D50" w:rsidP="000954DB">
      <w:pPr>
        <w:pStyle w:val="CommentText"/>
      </w:pPr>
    </w:p>
    <w:p w:rsidR="006C1D50" w:rsidRDefault="006C1D50" w:rsidP="000954DB">
      <w:pPr>
        <w:pStyle w:val="CommentText"/>
      </w:pPr>
      <w:r>
        <w:t>Given that that multiple communities show genetically based correlations, how about we discuss or at least raise the following points/questions:</w:t>
      </w:r>
    </w:p>
    <w:p w:rsidR="006C1D50" w:rsidRDefault="006C1D50" w:rsidP="000954DB">
      <w:pPr>
        <w:pStyle w:val="CommentText"/>
      </w:pPr>
    </w:p>
    <w:p w:rsidR="006C1D50" w:rsidRDefault="006C1D50" w:rsidP="000954DB">
      <w:pPr>
        <w:pStyle w:val="CommentText"/>
        <w:numPr>
          <w:ilvl w:val="0"/>
          <w:numId w:val="7"/>
        </w:numPr>
      </w:pPr>
      <w:r>
        <w:t xml:space="preserve">Even without community level selection (but see below), what can we say about evolution? We can say that a broad swatch of the community could respond to selection on the foundation species, ecologically, in terms of shifting local species distributions and abundances. </w:t>
      </w:r>
    </w:p>
    <w:p w:rsidR="006C1D50" w:rsidRDefault="006C1D50" w:rsidP="000954DB">
      <w:pPr>
        <w:pStyle w:val="CommentText"/>
        <w:numPr>
          <w:ilvl w:val="0"/>
          <w:numId w:val="7"/>
        </w:numPr>
      </w:pPr>
      <w:r>
        <w:t xml:space="preserve">What do our community correlations tell us about the potential for actual community level selection (i.e., communities members share fitness consequences of traits of the community)? I would say very little as we don’t actually have genetic information on the associated communities we’re looking at. What we can say is that the fitness functions of the organisms in these communities could be linked via the genetics of the foundation species, which is supported but not confirmed by our findings here. Future work should examine the coupling of fitness functions between community members as suggested by the work of </w:t>
      </w:r>
      <w:proofErr w:type="spellStart"/>
      <w:r>
        <w:t>Michod</w:t>
      </w:r>
      <w:proofErr w:type="spellEnd"/>
      <w:r>
        <w:t xml:space="preserve"> 2006 and Wade 2007.</w:t>
      </w:r>
    </w:p>
    <w:p w:rsidR="006C1D50" w:rsidRDefault="006C1D50" w:rsidP="000954DB">
      <w:pPr>
        <w:pStyle w:val="CommentText"/>
        <w:ind w:left="360"/>
      </w:pPr>
    </w:p>
    <w:p w:rsidR="006C1D50" w:rsidRDefault="006C1D50" w:rsidP="000954DB">
      <w:pPr>
        <w:pStyle w:val="CommentText"/>
        <w:ind w:left="360"/>
      </w:pPr>
      <w:r>
        <w:t>Refs:</w:t>
      </w:r>
    </w:p>
    <w:p w:rsidR="006C1D50" w:rsidRDefault="006C1D50" w:rsidP="000954DB">
      <w:pPr>
        <w:pStyle w:val="CommentText"/>
        <w:ind w:left="360"/>
      </w:pPr>
    </w:p>
    <w:p w:rsidR="006C1D50" w:rsidRPr="002C5549" w:rsidRDefault="006C1D50" w:rsidP="000954DB">
      <w:pPr>
        <w:pStyle w:val="CommentText"/>
        <w:ind w:left="360"/>
      </w:pPr>
      <w:proofErr w:type="spellStart"/>
      <w:r w:rsidRPr="002C5549">
        <w:t>Michod</w:t>
      </w:r>
      <w:proofErr w:type="spellEnd"/>
      <w:r w:rsidRPr="002C5549">
        <w:t>, R.E. 2006. The group covariance effect and fitness trade-offs during evolutionary transitions. </w:t>
      </w:r>
      <w:r w:rsidRPr="002C5549">
        <w:rPr>
          <w:i/>
          <w:iCs/>
        </w:rPr>
        <w:t>PNAS</w:t>
      </w:r>
      <w:r w:rsidRPr="002C5549">
        <w:t>, USA. 103:9113-9117</w:t>
      </w:r>
    </w:p>
    <w:p w:rsidR="006C1D50" w:rsidRDefault="006C1D50" w:rsidP="000954DB">
      <w:pPr>
        <w:pStyle w:val="CommentText"/>
        <w:ind w:left="360"/>
      </w:pPr>
    </w:p>
    <w:p w:rsidR="006C1D50" w:rsidRPr="002C5549" w:rsidRDefault="006C1D50" w:rsidP="000954DB">
      <w:pPr>
        <w:pStyle w:val="CommentText"/>
        <w:ind w:left="360"/>
      </w:pPr>
      <w:r w:rsidRPr="002C5549">
        <w:rPr>
          <w:b/>
          <w:bCs/>
        </w:rPr>
        <w:t>Wade MJ</w:t>
      </w:r>
      <w:r w:rsidRPr="002C5549">
        <w:t> (2007) The co-evolutionary genetics of ecological communities. Nature Reviews Genetics 8: 185-195.</w:t>
      </w:r>
    </w:p>
    <w:p w:rsidR="006C1D50" w:rsidRDefault="006C1D50" w:rsidP="000954DB">
      <w:pPr>
        <w:pStyle w:val="CommentText"/>
      </w:pPr>
      <w:r>
        <w:t>"</w:t>
      </w:r>
    </w:p>
  </w:comment>
  <w:comment w:id="108" w:author="Louis J. Lamit" w:date="2014-07-15T13:40:00Z" w:initials="LL">
    <w:p w:rsidR="006C1D50" w:rsidRDefault="006C1D50">
      <w:pPr>
        <w:pStyle w:val="CommentText"/>
      </w:pPr>
      <w:r>
        <w:rPr>
          <w:rStyle w:val="CommentReference"/>
        </w:rPr>
        <w:annotationRef/>
      </w:r>
      <w:r>
        <w:t>Note to self: Double check that correlations with larger datasets did not include HE7, and that numbers in this table did not include HE7. That genotype has no RFLP marker data, so was not included in genetic diversity calculations.</w:t>
      </w:r>
    </w:p>
  </w:comment>
  <w:comment w:id="109" w:author="Louis J. Lamit" w:date="2014-07-12T15:13:00Z" w:initials="LL">
    <w:p w:rsidR="006C1D50" w:rsidRDefault="006C1D50">
      <w:pPr>
        <w:pStyle w:val="CommentText"/>
      </w:pPr>
      <w:r>
        <w:rPr>
          <w:rStyle w:val="CommentReference"/>
        </w:rPr>
        <w:annotationRef/>
      </w:r>
      <w:r>
        <w:t>I believe there is a stem borer in here too, so maybe we should remove the “leaf” part?</w:t>
      </w:r>
    </w:p>
  </w:comment>
  <w:comment w:id="110" w:author="Louis J. Lamit" w:date="2014-07-12T15:13:00Z" w:initials="LL">
    <w:p w:rsidR="006C1D50" w:rsidRDefault="006C1D50">
      <w:pPr>
        <w:pStyle w:val="CommentText"/>
      </w:pPr>
      <w:r>
        <w:rPr>
          <w:rStyle w:val="CommentReference"/>
        </w:rPr>
        <w:annotationRef/>
      </w:r>
      <w:r>
        <w:t xml:space="preserve">Art: Could the stem </w:t>
      </w:r>
      <w:proofErr w:type="spellStart"/>
      <w:r>
        <w:t>gallers</w:t>
      </w:r>
      <w:proofErr w:type="spellEnd"/>
      <w:r>
        <w:t xml:space="preserve"> be on older parts of the branches too?</w:t>
      </w:r>
    </w:p>
  </w:comment>
  <w:comment w:id="111" w:author="Louis J. Lamit" w:date="2014-07-12T15:13:00Z" w:initials="LL">
    <w:p w:rsidR="006C1D50" w:rsidRDefault="006C1D50">
      <w:pPr>
        <w:pStyle w:val="CommentText"/>
      </w:pPr>
      <w:r>
        <w:rPr>
          <w:rStyle w:val="CommentReference"/>
        </w:rPr>
        <w:annotationRef/>
      </w:r>
      <w:r>
        <w:t>Art, I assume the methods are pretty similar, but could you send me a few sentences describing the sampling?</w:t>
      </w:r>
    </w:p>
  </w:comment>
  <w:comment w:id="112" w:author="Louis J. Lamit" w:date="2014-07-15T13:28:00Z" w:initials="LL">
    <w:p w:rsidR="006C1D50" w:rsidRDefault="006C1D50">
      <w:pPr>
        <w:pStyle w:val="CommentText"/>
      </w:pPr>
      <w:r>
        <w:rPr>
          <w:rStyle w:val="CommentReference"/>
        </w:rPr>
        <w:annotationRef/>
      </w:r>
      <w:r>
        <w:t xml:space="preserve">Matt, please make labels for notes larger, and move them closer to the circle.  </w:t>
      </w:r>
    </w:p>
    <w:p w:rsidR="006C1D50" w:rsidRDefault="006C1D50">
      <w:pPr>
        <w:pStyle w:val="CommentText"/>
      </w:pPr>
    </w:p>
    <w:p w:rsidR="006C1D50" w:rsidRDefault="006C1D50">
      <w:pPr>
        <w:pStyle w:val="CommentText"/>
      </w:pPr>
      <w:r>
        <w:t xml:space="preserve">Also, make soil stuff brown instead of read. </w:t>
      </w:r>
    </w:p>
    <w:p w:rsidR="006C1D50" w:rsidRDefault="006C1D50">
      <w:pPr>
        <w:pStyle w:val="CommentText"/>
      </w:pPr>
    </w:p>
    <w:p w:rsidR="006C1D50" w:rsidRDefault="006C1D50">
      <w:pPr>
        <w:pStyle w:val="CommentText"/>
      </w:pPr>
      <w:r>
        <w:t xml:space="preserve">And, could the green be a nicer shade (something besides that of my favorite MC Hammer pants that I wore in 1990)? </w:t>
      </w:r>
    </w:p>
    <w:p w:rsidR="006C1D50" w:rsidRDefault="006C1D50">
      <w:pPr>
        <w:pStyle w:val="CommentText"/>
      </w:pPr>
    </w:p>
    <w:p w:rsidR="006C1D50" w:rsidRDefault="006C1D50">
      <w:pPr>
        <w:pStyle w:val="CommentText"/>
      </w:pPr>
      <w:r>
        <w:t xml:space="preserve">And, spell out EM as </w:t>
      </w:r>
      <w:proofErr w:type="spellStart"/>
      <w:r>
        <w:t>Ectomycorrhizal</w:t>
      </w:r>
      <w:proofErr w:type="spellEnd"/>
      <w:r>
        <w:t>.</w:t>
      </w:r>
    </w:p>
    <w:p w:rsidR="006C1D50" w:rsidRDefault="006C1D50">
      <w:pPr>
        <w:pStyle w:val="CommentText"/>
      </w:pPr>
    </w:p>
    <w:p w:rsidR="006C1D50" w:rsidRDefault="006C1D50">
      <w:pPr>
        <w:pStyle w:val="CommentText"/>
      </w:pPr>
      <w:r>
        <w:t xml:space="preserve">Finally, put “Twig” before </w:t>
      </w:r>
      <w:proofErr w:type="spellStart"/>
      <w:r>
        <w:t>Endophytes</w:t>
      </w:r>
      <w:proofErr w:type="spellEnd"/>
    </w:p>
    <w:p w:rsidR="006C1D50" w:rsidRDefault="006C1D50">
      <w:pPr>
        <w:pStyle w:val="CommentText"/>
      </w:pPr>
    </w:p>
    <w:p w:rsidR="006C1D50" w:rsidRDefault="006C1D50">
      <w:pPr>
        <w:pStyle w:val="CommentText"/>
      </w:pPr>
      <w:r>
        <w:t xml:space="preserve">Maybe call Leaf Modifiers, “Leaf Modifying Arthropods”. All the rest of the labels are descriptive of the </w:t>
      </w:r>
      <w:proofErr w:type="spellStart"/>
      <w:r>
        <w:t>taxa</w:t>
      </w:r>
      <w:proofErr w:type="spellEnd"/>
      <w:r>
        <w:t xml:space="preserve"> but leaf modifier would need an explanation in the legend.</w:t>
      </w:r>
    </w:p>
    <w:p w:rsidR="006C1D50" w:rsidRDefault="006C1D50">
      <w:pPr>
        <w:pStyle w:val="CommentText"/>
      </w:pPr>
    </w:p>
    <w:p w:rsidR="006C1D50" w:rsidRDefault="006C1D50">
      <w:pPr>
        <w:pStyle w:val="CommentText"/>
      </w:pPr>
      <w:r>
        <w:t>In the key, make sure spacing between greater than/less than signs is consistent. I would always put a space before and after each one.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C6C555" w15:done="0"/>
  <w15:commentEx w15:paraId="352CBF5D" w15:done="0"/>
  <w15:commentEx w15:paraId="10B61433" w15:done="0"/>
  <w15:commentEx w15:paraId="3431B1F5" w15:done="0"/>
  <w15:commentEx w15:paraId="15F7573D" w15:done="0"/>
  <w15:commentEx w15:paraId="5C86C1E7" w15:done="0"/>
  <w15:commentEx w15:paraId="13B3CCD6" w15:done="0"/>
  <w15:commentEx w15:paraId="25609E36" w15:done="0"/>
  <w15:commentEx w15:paraId="5049196F" w15:done="0"/>
  <w15:commentEx w15:paraId="4310ECC3" w15:done="0"/>
  <w15:commentEx w15:paraId="4846D9DC" w15:done="0"/>
  <w15:commentEx w15:paraId="0E93F640" w15:done="0"/>
  <w15:commentEx w15:paraId="13D2AE92" w15:done="0"/>
  <w15:commentEx w15:paraId="147FDEF9" w15:done="0"/>
  <w15:commentEx w15:paraId="520AB838" w15:done="0"/>
  <w15:commentEx w15:paraId="638ACDE5" w15:done="0"/>
  <w15:commentEx w15:paraId="114AF8A0" w15:done="0"/>
  <w15:commentEx w15:paraId="0430DB2F" w15:done="0"/>
  <w15:commentEx w15:paraId="6155515F" w15:done="0"/>
  <w15:commentEx w15:paraId="211F854D" w15:done="0"/>
  <w15:commentEx w15:paraId="5C05DF5A" w15:done="0"/>
  <w15:commentEx w15:paraId="5149A201" w15:done="0"/>
  <w15:commentEx w15:paraId="10D8E1B3" w15:done="0"/>
  <w15:commentEx w15:paraId="6B5741A1" w15:done="0"/>
  <w15:commentEx w15:paraId="0D7DA0C6" w15:done="0"/>
  <w15:commentEx w15:paraId="278D72F8" w15:done="0"/>
  <w15:commentEx w15:paraId="78805FEB" w15:done="0"/>
  <w15:commentEx w15:paraId="6FECB3AD" w15:done="0"/>
  <w15:commentEx w15:paraId="66B5F70C" w15:done="0"/>
  <w15:commentEx w15:paraId="6DD3634B" w15:done="0"/>
  <w15:commentEx w15:paraId="61952F94" w15:done="0"/>
  <w15:commentEx w15:paraId="334F1A02" w15:done="0"/>
  <w15:commentEx w15:paraId="7AC5C4E4" w15:done="0"/>
  <w15:commentEx w15:paraId="16718E13" w15:done="0"/>
  <w15:commentEx w15:paraId="1D643D48" w15:done="0"/>
  <w15:commentEx w15:paraId="230A044E" w15:done="0"/>
  <w15:commentEx w15:paraId="74EDBD0B" w15:done="0"/>
  <w15:commentEx w15:paraId="298FA67C" w15:done="0"/>
  <w15:commentEx w15:paraId="06F2A6C9" w15:done="0"/>
  <w15:commentEx w15:paraId="25F5284A" w15:done="0"/>
  <w15:commentEx w15:paraId="49176C5C" w15:done="0"/>
  <w15:commentEx w15:paraId="22A4D838" w15:done="0"/>
  <w15:commentEx w15:paraId="44057CD9" w15:done="0"/>
  <w15:commentEx w15:paraId="219374B7" w15:done="0"/>
  <w15:commentEx w15:paraId="30F148D4" w15:done="0"/>
  <w15:commentEx w15:paraId="1D4A5491" w15:done="0"/>
  <w15:commentEx w15:paraId="479B0BB4" w15:done="0"/>
  <w15:commentEx w15:paraId="18CA7EDC" w15:done="0"/>
  <w15:commentEx w15:paraId="2B716CFA" w15:done="0"/>
  <w15:commentEx w15:paraId="396E8F5C" w15:done="0"/>
  <w15:commentEx w15:paraId="18867D94" w15:done="0"/>
  <w15:commentEx w15:paraId="5DE43850" w15:done="0"/>
  <w15:commentEx w15:paraId="4329AEEE" w15:done="0"/>
  <w15:commentEx w15:paraId="3128B941" w15:done="0"/>
  <w15:commentEx w15:paraId="0257AF76" w15:done="0"/>
  <w15:commentEx w15:paraId="70DDB278" w15:done="0"/>
  <w15:commentEx w15:paraId="4C3A4240" w15:done="0"/>
  <w15:commentEx w15:paraId="30732334" w15:done="0"/>
  <w15:commentEx w15:paraId="4C1A4AF2" w15:done="0"/>
  <w15:commentEx w15:paraId="27BA0394" w15:done="0"/>
  <w15:commentEx w15:paraId="2627FA31" w15:done="0"/>
  <w15:commentEx w15:paraId="66B5F0D5" w15:done="0"/>
  <w15:commentEx w15:paraId="6CE4FCB5" w15:done="0"/>
  <w15:commentEx w15:paraId="27BFAA16" w15:done="0"/>
  <w15:commentEx w15:paraId="7EECCB0E" w15:done="0"/>
  <w15:commentEx w15:paraId="5D36D9B6" w15:done="0"/>
  <w15:commentEx w15:paraId="1C4AFE40" w15:done="0"/>
  <w15:commentEx w15:paraId="04089CA5" w15:done="0"/>
  <w15:commentEx w15:paraId="596E0CAE" w15:done="0"/>
  <w15:commentEx w15:paraId="65EA1BE2" w15:done="0"/>
  <w15:commentEx w15:paraId="613C8D75" w15:done="0"/>
  <w15:commentEx w15:paraId="6B0BB1F8" w15:done="0"/>
  <w15:commentEx w15:paraId="2BAD89C9" w15:done="0"/>
  <w15:commentEx w15:paraId="3B8BBCF6" w15:done="0"/>
  <w15:commentEx w15:paraId="7ADCF424" w15:done="0"/>
</w15:commentsEx>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1D50" w:rsidRDefault="006C1D50">
      <w:r>
        <w:separator/>
      </w:r>
    </w:p>
  </w:endnote>
  <w:endnote w:type="continuationSeparator" w:id="0">
    <w:p w:rsidR="006C1D50" w:rsidRDefault="006C1D5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Code">
    <w:altName w:val="Times New Roman"/>
    <w:panose1 w:val="00000000000000000000"/>
    <w:charset w:val="4D"/>
    <w:family w:val="swiss"/>
    <w:notTrueType/>
    <w:pitch w:val="default"/>
    <w:sig w:usb0="00000003" w:usb1="00000000" w:usb2="00000000" w:usb3="00000000" w:csb0="00000001" w:csb1="00000000"/>
  </w:font>
  <w:font w:name="AdvTT4e89fb21">
    <w:altName w:val="Cambria"/>
    <w:panose1 w:val="00000000000000000000"/>
    <w:charset w:val="00"/>
    <w:family w:val="roman"/>
    <w:notTrueType/>
    <w:pitch w:val="default"/>
    <w:sig w:usb0="00000003" w:usb1="00000000" w:usb2="00000000" w:usb3="00000000" w:csb0="00000001" w:csb1="00000000"/>
  </w:font>
  <w:font w:name="AdvTTcb1ba73f.I">
    <w:altName w:val="Cambria"/>
    <w:panose1 w:val="00000000000000000000"/>
    <w:charset w:val="00"/>
    <w:family w:val="roman"/>
    <w:notTrueType/>
    <w:pitch w:val="default"/>
    <w:sig w:usb0="00000003" w:usb1="00000000" w:usb2="00000000" w:usb3="00000000" w:csb0="00000001" w:csb1="00000000"/>
  </w:font>
  <w:font w:name="AdvP41153C">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ＭＳ 明朝">
    <w:charset w:val="4E"/>
    <w:family w:val="auto"/>
    <w:pitch w:val="variable"/>
    <w:sig w:usb0="00000001" w:usb1="00000000" w:usb2="01000407" w:usb3="00000000" w:csb0="00020000"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1D50" w:rsidRDefault="006C1D50" w:rsidP="004A0524">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end"/>
    </w:r>
  </w:p>
  <w:p w:rsidR="006C1D50" w:rsidRDefault="006C1D50" w:rsidP="001967B3">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1D50" w:rsidRDefault="006C1D50" w:rsidP="004A0524">
    <w:pPr>
      <w:pStyle w:val="Footer"/>
      <w:framePr w:wrap="around" w:vAnchor="text" w:hAnchor="margin" w:xAlign="right" w:y="1"/>
      <w:rPr>
        <w:rStyle w:val="PageNumber"/>
        <w:rFonts w:ascii="Times New Roman" w:hAnsi="Times New Roman"/>
      </w:rPr>
    </w:pPr>
    <w:r>
      <w:rPr>
        <w:rStyle w:val="PageNumber"/>
      </w:rPr>
      <w:fldChar w:fldCharType="begin"/>
    </w:r>
    <w:r>
      <w:rPr>
        <w:rStyle w:val="PageNumber"/>
      </w:rPr>
      <w:instrText xml:space="preserve">PAGE  </w:instrText>
    </w:r>
    <w:r>
      <w:rPr>
        <w:rStyle w:val="PageNumber"/>
      </w:rPr>
      <w:fldChar w:fldCharType="separate"/>
    </w:r>
    <w:r w:rsidR="00664B51">
      <w:rPr>
        <w:rStyle w:val="PageNumber"/>
        <w:noProof/>
      </w:rPr>
      <w:t>27</w:t>
    </w:r>
    <w:r>
      <w:rPr>
        <w:rStyle w:val="PageNumber"/>
      </w:rPr>
      <w:fldChar w:fldCharType="end"/>
    </w:r>
  </w:p>
  <w:p w:rsidR="006C1D50" w:rsidRDefault="006C1D50" w:rsidP="001967B3">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1D50" w:rsidRDefault="006C1D50">
      <w:r>
        <w:separator/>
      </w:r>
    </w:p>
  </w:footnote>
  <w:footnote w:type="continuationSeparator" w:id="0">
    <w:p w:rsidR="006C1D50" w:rsidRDefault="006C1D50">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046AE8"/>
    <w:multiLevelType w:val="hybridMultilevel"/>
    <w:tmpl w:val="FEE08A0E"/>
    <w:lvl w:ilvl="0" w:tplc="8CD412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87329C"/>
    <w:multiLevelType w:val="hybridMultilevel"/>
    <w:tmpl w:val="A268DFAE"/>
    <w:lvl w:ilvl="0" w:tplc="D4CE65F6">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E5446B"/>
    <w:multiLevelType w:val="hybridMultilevel"/>
    <w:tmpl w:val="797CE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DC6A35"/>
    <w:multiLevelType w:val="hybridMultilevel"/>
    <w:tmpl w:val="98CA2BF4"/>
    <w:lvl w:ilvl="0" w:tplc="8F541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5A5537"/>
    <w:multiLevelType w:val="hybridMultilevel"/>
    <w:tmpl w:val="227E8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1D4D2A"/>
    <w:multiLevelType w:val="hybridMultilevel"/>
    <w:tmpl w:val="7770A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3A5C4C"/>
    <w:multiLevelType w:val="hybridMultilevel"/>
    <w:tmpl w:val="80C202D8"/>
    <w:lvl w:ilvl="0" w:tplc="AA6A57B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103029"/>
    <w:multiLevelType w:val="hybridMultilevel"/>
    <w:tmpl w:val="BE76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40A6AA9"/>
    <w:multiLevelType w:val="hybridMultilevel"/>
    <w:tmpl w:val="47DE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455722"/>
    <w:multiLevelType w:val="hybridMultilevel"/>
    <w:tmpl w:val="DC8A1F4E"/>
    <w:lvl w:ilvl="0" w:tplc="B8C63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5DE12E2"/>
    <w:multiLevelType w:val="hybridMultilevel"/>
    <w:tmpl w:val="47DE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7"/>
  </w:num>
  <w:num w:numId="4">
    <w:abstractNumId w:val="5"/>
  </w:num>
  <w:num w:numId="5">
    <w:abstractNumId w:val="4"/>
  </w:num>
  <w:num w:numId="6">
    <w:abstractNumId w:val="9"/>
  </w:num>
  <w:num w:numId="7">
    <w:abstractNumId w:val="1"/>
  </w:num>
  <w:num w:numId="8">
    <w:abstractNumId w:val="0"/>
  </w:num>
  <w:num w:numId="9">
    <w:abstractNumId w:val="8"/>
  </w:num>
  <w:num w:numId="10">
    <w:abstractNumId w:val="10"/>
  </w:num>
  <w:num w:numId="11">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Whitham">
    <w15:presenceInfo w15:providerId="None" w15:userId="Thomas Whitham"/>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6"/>
  <w:embedSystemFonts/>
  <w:proofState w:spelling="clean" w:grammar="clean"/>
  <w:doNotTrackMoves/>
  <w:defaultTabStop w:val="504"/>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rsids>
    <w:rsidRoot w:val="003220C2"/>
    <w:rsid w:val="00000649"/>
    <w:rsid w:val="00000990"/>
    <w:rsid w:val="00000A7D"/>
    <w:rsid w:val="00000B65"/>
    <w:rsid w:val="00000E90"/>
    <w:rsid w:val="00001083"/>
    <w:rsid w:val="000010BA"/>
    <w:rsid w:val="0000129D"/>
    <w:rsid w:val="000015D7"/>
    <w:rsid w:val="00004645"/>
    <w:rsid w:val="000061F2"/>
    <w:rsid w:val="00006569"/>
    <w:rsid w:val="00007BCF"/>
    <w:rsid w:val="0001019D"/>
    <w:rsid w:val="0001172D"/>
    <w:rsid w:val="00012B9D"/>
    <w:rsid w:val="00014793"/>
    <w:rsid w:val="000176D1"/>
    <w:rsid w:val="0002019B"/>
    <w:rsid w:val="00020E87"/>
    <w:rsid w:val="0002151E"/>
    <w:rsid w:val="00022DCA"/>
    <w:rsid w:val="000253E1"/>
    <w:rsid w:val="000255E7"/>
    <w:rsid w:val="00025A9E"/>
    <w:rsid w:val="00025BBA"/>
    <w:rsid w:val="00026104"/>
    <w:rsid w:val="000266DA"/>
    <w:rsid w:val="00027ED6"/>
    <w:rsid w:val="000300D2"/>
    <w:rsid w:val="000312D9"/>
    <w:rsid w:val="00031869"/>
    <w:rsid w:val="00031D63"/>
    <w:rsid w:val="00032C4D"/>
    <w:rsid w:val="00035664"/>
    <w:rsid w:val="00036272"/>
    <w:rsid w:val="00036679"/>
    <w:rsid w:val="00036A7A"/>
    <w:rsid w:val="00037AEE"/>
    <w:rsid w:val="00037C05"/>
    <w:rsid w:val="00037C56"/>
    <w:rsid w:val="00040854"/>
    <w:rsid w:val="00041F8C"/>
    <w:rsid w:val="00043325"/>
    <w:rsid w:val="00046070"/>
    <w:rsid w:val="000464BC"/>
    <w:rsid w:val="00047D02"/>
    <w:rsid w:val="0005088E"/>
    <w:rsid w:val="0005159C"/>
    <w:rsid w:val="00051AFD"/>
    <w:rsid w:val="00052513"/>
    <w:rsid w:val="00053D2B"/>
    <w:rsid w:val="00054174"/>
    <w:rsid w:val="00055991"/>
    <w:rsid w:val="00055F20"/>
    <w:rsid w:val="00057453"/>
    <w:rsid w:val="00057975"/>
    <w:rsid w:val="00057F59"/>
    <w:rsid w:val="00061133"/>
    <w:rsid w:val="00062224"/>
    <w:rsid w:val="00062449"/>
    <w:rsid w:val="000644EC"/>
    <w:rsid w:val="000645BB"/>
    <w:rsid w:val="00064657"/>
    <w:rsid w:val="00064CFC"/>
    <w:rsid w:val="00067F0B"/>
    <w:rsid w:val="000713FA"/>
    <w:rsid w:val="00071F74"/>
    <w:rsid w:val="00072783"/>
    <w:rsid w:val="00072DA3"/>
    <w:rsid w:val="00073729"/>
    <w:rsid w:val="000738DA"/>
    <w:rsid w:val="00073F7D"/>
    <w:rsid w:val="00074565"/>
    <w:rsid w:val="000749C6"/>
    <w:rsid w:val="000762A0"/>
    <w:rsid w:val="000803BA"/>
    <w:rsid w:val="000812E3"/>
    <w:rsid w:val="00081A8B"/>
    <w:rsid w:val="00081B75"/>
    <w:rsid w:val="00082C8C"/>
    <w:rsid w:val="00082DD7"/>
    <w:rsid w:val="0008470B"/>
    <w:rsid w:val="000865E9"/>
    <w:rsid w:val="00086EBC"/>
    <w:rsid w:val="00087DE6"/>
    <w:rsid w:val="00087F42"/>
    <w:rsid w:val="000904A1"/>
    <w:rsid w:val="0009125B"/>
    <w:rsid w:val="000913D7"/>
    <w:rsid w:val="00091426"/>
    <w:rsid w:val="00091B45"/>
    <w:rsid w:val="00091E26"/>
    <w:rsid w:val="00092AC6"/>
    <w:rsid w:val="00092C54"/>
    <w:rsid w:val="000930D1"/>
    <w:rsid w:val="00093961"/>
    <w:rsid w:val="00095053"/>
    <w:rsid w:val="000954DB"/>
    <w:rsid w:val="00095838"/>
    <w:rsid w:val="000A02CE"/>
    <w:rsid w:val="000A2105"/>
    <w:rsid w:val="000A2DA2"/>
    <w:rsid w:val="000A4002"/>
    <w:rsid w:val="000A4B85"/>
    <w:rsid w:val="000A4FC2"/>
    <w:rsid w:val="000A63D7"/>
    <w:rsid w:val="000A7157"/>
    <w:rsid w:val="000A787A"/>
    <w:rsid w:val="000A7B5A"/>
    <w:rsid w:val="000B0975"/>
    <w:rsid w:val="000B1182"/>
    <w:rsid w:val="000B1CC1"/>
    <w:rsid w:val="000B29B6"/>
    <w:rsid w:val="000B39B4"/>
    <w:rsid w:val="000B4388"/>
    <w:rsid w:val="000B5070"/>
    <w:rsid w:val="000B6245"/>
    <w:rsid w:val="000B6A7E"/>
    <w:rsid w:val="000B7C9B"/>
    <w:rsid w:val="000C1933"/>
    <w:rsid w:val="000C2054"/>
    <w:rsid w:val="000C21E6"/>
    <w:rsid w:val="000C2A20"/>
    <w:rsid w:val="000C3B4C"/>
    <w:rsid w:val="000C4834"/>
    <w:rsid w:val="000C57E5"/>
    <w:rsid w:val="000C68FF"/>
    <w:rsid w:val="000C6B36"/>
    <w:rsid w:val="000C7436"/>
    <w:rsid w:val="000C7F77"/>
    <w:rsid w:val="000D00D8"/>
    <w:rsid w:val="000D0220"/>
    <w:rsid w:val="000D03ED"/>
    <w:rsid w:val="000D06AB"/>
    <w:rsid w:val="000D0DD9"/>
    <w:rsid w:val="000D1038"/>
    <w:rsid w:val="000D1C67"/>
    <w:rsid w:val="000D2395"/>
    <w:rsid w:val="000D289F"/>
    <w:rsid w:val="000D4A49"/>
    <w:rsid w:val="000D4CA2"/>
    <w:rsid w:val="000D533C"/>
    <w:rsid w:val="000E0507"/>
    <w:rsid w:val="000E0881"/>
    <w:rsid w:val="000E2BAB"/>
    <w:rsid w:val="000E3A70"/>
    <w:rsid w:val="000E44DC"/>
    <w:rsid w:val="000E7AFB"/>
    <w:rsid w:val="000F139D"/>
    <w:rsid w:val="000F1921"/>
    <w:rsid w:val="000F19AB"/>
    <w:rsid w:val="000F28CF"/>
    <w:rsid w:val="000F345A"/>
    <w:rsid w:val="000F3588"/>
    <w:rsid w:val="000F36D2"/>
    <w:rsid w:val="000F50F7"/>
    <w:rsid w:val="000F532D"/>
    <w:rsid w:val="000F5C00"/>
    <w:rsid w:val="000F69AC"/>
    <w:rsid w:val="000F6AB7"/>
    <w:rsid w:val="000F7089"/>
    <w:rsid w:val="00100106"/>
    <w:rsid w:val="00101C7D"/>
    <w:rsid w:val="001021A9"/>
    <w:rsid w:val="00102C3D"/>
    <w:rsid w:val="00103846"/>
    <w:rsid w:val="00103B8F"/>
    <w:rsid w:val="00104DD6"/>
    <w:rsid w:val="00106AE1"/>
    <w:rsid w:val="00106FB1"/>
    <w:rsid w:val="0010787B"/>
    <w:rsid w:val="001109B0"/>
    <w:rsid w:val="00110B9D"/>
    <w:rsid w:val="001110AC"/>
    <w:rsid w:val="00111379"/>
    <w:rsid w:val="00111A09"/>
    <w:rsid w:val="00111B39"/>
    <w:rsid w:val="0011254D"/>
    <w:rsid w:val="00112963"/>
    <w:rsid w:val="001133BE"/>
    <w:rsid w:val="001135D8"/>
    <w:rsid w:val="00113944"/>
    <w:rsid w:val="00114174"/>
    <w:rsid w:val="0011428F"/>
    <w:rsid w:val="00114356"/>
    <w:rsid w:val="001155DC"/>
    <w:rsid w:val="0011598D"/>
    <w:rsid w:val="00117C45"/>
    <w:rsid w:val="00120092"/>
    <w:rsid w:val="001204CC"/>
    <w:rsid w:val="001208AF"/>
    <w:rsid w:val="00120C5C"/>
    <w:rsid w:val="00121838"/>
    <w:rsid w:val="00122279"/>
    <w:rsid w:val="00122347"/>
    <w:rsid w:val="00122540"/>
    <w:rsid w:val="00122685"/>
    <w:rsid w:val="00122FC2"/>
    <w:rsid w:val="00123DD0"/>
    <w:rsid w:val="0012574B"/>
    <w:rsid w:val="00125A10"/>
    <w:rsid w:val="00125C0B"/>
    <w:rsid w:val="00126493"/>
    <w:rsid w:val="0012716A"/>
    <w:rsid w:val="0012754A"/>
    <w:rsid w:val="00127B9C"/>
    <w:rsid w:val="001303E2"/>
    <w:rsid w:val="00130C74"/>
    <w:rsid w:val="00131461"/>
    <w:rsid w:val="00131AAA"/>
    <w:rsid w:val="00132194"/>
    <w:rsid w:val="00132896"/>
    <w:rsid w:val="00132995"/>
    <w:rsid w:val="001339DB"/>
    <w:rsid w:val="00135F5E"/>
    <w:rsid w:val="00137F01"/>
    <w:rsid w:val="00140EB6"/>
    <w:rsid w:val="00141439"/>
    <w:rsid w:val="001414BF"/>
    <w:rsid w:val="00141838"/>
    <w:rsid w:val="00141A33"/>
    <w:rsid w:val="00141FD5"/>
    <w:rsid w:val="001427A0"/>
    <w:rsid w:val="00145CD6"/>
    <w:rsid w:val="0014668E"/>
    <w:rsid w:val="00146772"/>
    <w:rsid w:val="00150359"/>
    <w:rsid w:val="001509F9"/>
    <w:rsid w:val="00151D52"/>
    <w:rsid w:val="00151EA4"/>
    <w:rsid w:val="001520B3"/>
    <w:rsid w:val="001522BC"/>
    <w:rsid w:val="0015263A"/>
    <w:rsid w:val="00154917"/>
    <w:rsid w:val="0015530A"/>
    <w:rsid w:val="0015571C"/>
    <w:rsid w:val="00156831"/>
    <w:rsid w:val="00156A07"/>
    <w:rsid w:val="001578BC"/>
    <w:rsid w:val="00157FC8"/>
    <w:rsid w:val="001605BE"/>
    <w:rsid w:val="00161DFB"/>
    <w:rsid w:val="00162311"/>
    <w:rsid w:val="00162EB3"/>
    <w:rsid w:val="00162EFB"/>
    <w:rsid w:val="00163417"/>
    <w:rsid w:val="001638E9"/>
    <w:rsid w:val="00164520"/>
    <w:rsid w:val="001647C2"/>
    <w:rsid w:val="00164F3E"/>
    <w:rsid w:val="0016536C"/>
    <w:rsid w:val="001654F1"/>
    <w:rsid w:val="00167237"/>
    <w:rsid w:val="001706DD"/>
    <w:rsid w:val="00171CB1"/>
    <w:rsid w:val="001722E9"/>
    <w:rsid w:val="0017439D"/>
    <w:rsid w:val="00174526"/>
    <w:rsid w:val="00174E8B"/>
    <w:rsid w:val="00176ACE"/>
    <w:rsid w:val="00177E56"/>
    <w:rsid w:val="001817F0"/>
    <w:rsid w:val="0018211F"/>
    <w:rsid w:val="00182667"/>
    <w:rsid w:val="00183311"/>
    <w:rsid w:val="001835F4"/>
    <w:rsid w:val="001837D0"/>
    <w:rsid w:val="001838A8"/>
    <w:rsid w:val="001841BF"/>
    <w:rsid w:val="001847F1"/>
    <w:rsid w:val="00184B2F"/>
    <w:rsid w:val="00187502"/>
    <w:rsid w:val="00187674"/>
    <w:rsid w:val="00187F94"/>
    <w:rsid w:val="00190766"/>
    <w:rsid w:val="00190F5F"/>
    <w:rsid w:val="001911CF"/>
    <w:rsid w:val="00191650"/>
    <w:rsid w:val="0019239C"/>
    <w:rsid w:val="00193EDC"/>
    <w:rsid w:val="00194BAB"/>
    <w:rsid w:val="001967B3"/>
    <w:rsid w:val="001A0F44"/>
    <w:rsid w:val="001A1961"/>
    <w:rsid w:val="001A1FFF"/>
    <w:rsid w:val="001A21A2"/>
    <w:rsid w:val="001A3F04"/>
    <w:rsid w:val="001A54D9"/>
    <w:rsid w:val="001A57D6"/>
    <w:rsid w:val="001A6CB3"/>
    <w:rsid w:val="001A6F66"/>
    <w:rsid w:val="001A70A4"/>
    <w:rsid w:val="001A7180"/>
    <w:rsid w:val="001A73FF"/>
    <w:rsid w:val="001A777A"/>
    <w:rsid w:val="001B0256"/>
    <w:rsid w:val="001B026E"/>
    <w:rsid w:val="001B07EB"/>
    <w:rsid w:val="001B226E"/>
    <w:rsid w:val="001B25EC"/>
    <w:rsid w:val="001B26C8"/>
    <w:rsid w:val="001B2DD2"/>
    <w:rsid w:val="001B3DAF"/>
    <w:rsid w:val="001B45EF"/>
    <w:rsid w:val="001B4C07"/>
    <w:rsid w:val="001B4CF6"/>
    <w:rsid w:val="001B51D0"/>
    <w:rsid w:val="001B578E"/>
    <w:rsid w:val="001B5802"/>
    <w:rsid w:val="001B6A07"/>
    <w:rsid w:val="001B6FDD"/>
    <w:rsid w:val="001B7A08"/>
    <w:rsid w:val="001B7F76"/>
    <w:rsid w:val="001C0F58"/>
    <w:rsid w:val="001C165F"/>
    <w:rsid w:val="001C1D21"/>
    <w:rsid w:val="001C1D3C"/>
    <w:rsid w:val="001C1D79"/>
    <w:rsid w:val="001C2BF7"/>
    <w:rsid w:val="001C3EF2"/>
    <w:rsid w:val="001C449A"/>
    <w:rsid w:val="001C4F74"/>
    <w:rsid w:val="001C77DB"/>
    <w:rsid w:val="001D1D06"/>
    <w:rsid w:val="001D3A1C"/>
    <w:rsid w:val="001D5B9B"/>
    <w:rsid w:val="001D5FEA"/>
    <w:rsid w:val="001D70B5"/>
    <w:rsid w:val="001D7B98"/>
    <w:rsid w:val="001D7E21"/>
    <w:rsid w:val="001E2C31"/>
    <w:rsid w:val="001E36CB"/>
    <w:rsid w:val="001E46BD"/>
    <w:rsid w:val="001E518C"/>
    <w:rsid w:val="001E594D"/>
    <w:rsid w:val="001E73F8"/>
    <w:rsid w:val="001F06E7"/>
    <w:rsid w:val="001F245F"/>
    <w:rsid w:val="001F2D18"/>
    <w:rsid w:val="001F3800"/>
    <w:rsid w:val="001F41A0"/>
    <w:rsid w:val="001F4C97"/>
    <w:rsid w:val="001F5937"/>
    <w:rsid w:val="001F5C5F"/>
    <w:rsid w:val="001F64C3"/>
    <w:rsid w:val="001F7599"/>
    <w:rsid w:val="001F7665"/>
    <w:rsid w:val="001F7822"/>
    <w:rsid w:val="001F7BF9"/>
    <w:rsid w:val="001F7D3D"/>
    <w:rsid w:val="001F7ECA"/>
    <w:rsid w:val="00200706"/>
    <w:rsid w:val="002007E7"/>
    <w:rsid w:val="00200AA3"/>
    <w:rsid w:val="00201BCA"/>
    <w:rsid w:val="00202C2C"/>
    <w:rsid w:val="0020395C"/>
    <w:rsid w:val="00204AA0"/>
    <w:rsid w:val="00205094"/>
    <w:rsid w:val="0020658F"/>
    <w:rsid w:val="00210EA3"/>
    <w:rsid w:val="00211267"/>
    <w:rsid w:val="00211579"/>
    <w:rsid w:val="00211868"/>
    <w:rsid w:val="00212916"/>
    <w:rsid w:val="00212C47"/>
    <w:rsid w:val="00213978"/>
    <w:rsid w:val="00216B07"/>
    <w:rsid w:val="00221129"/>
    <w:rsid w:val="0022124B"/>
    <w:rsid w:val="0022148B"/>
    <w:rsid w:val="00221CE2"/>
    <w:rsid w:val="0022253C"/>
    <w:rsid w:val="00222754"/>
    <w:rsid w:val="00222BB8"/>
    <w:rsid w:val="002237E0"/>
    <w:rsid w:val="00223FB1"/>
    <w:rsid w:val="00223FE6"/>
    <w:rsid w:val="00224C68"/>
    <w:rsid w:val="00230221"/>
    <w:rsid w:val="00230234"/>
    <w:rsid w:val="00231BCA"/>
    <w:rsid w:val="002324D7"/>
    <w:rsid w:val="00233C1F"/>
    <w:rsid w:val="0023574A"/>
    <w:rsid w:val="00235A79"/>
    <w:rsid w:val="00235C4A"/>
    <w:rsid w:val="00235FB9"/>
    <w:rsid w:val="00236AFE"/>
    <w:rsid w:val="00236DD7"/>
    <w:rsid w:val="00241AAB"/>
    <w:rsid w:val="00241E58"/>
    <w:rsid w:val="002420E4"/>
    <w:rsid w:val="00242AF8"/>
    <w:rsid w:val="0024302C"/>
    <w:rsid w:val="00243587"/>
    <w:rsid w:val="00244CD7"/>
    <w:rsid w:val="00245650"/>
    <w:rsid w:val="00245D2F"/>
    <w:rsid w:val="00253640"/>
    <w:rsid w:val="00253CFD"/>
    <w:rsid w:val="002569D0"/>
    <w:rsid w:val="00257751"/>
    <w:rsid w:val="00257910"/>
    <w:rsid w:val="002603BD"/>
    <w:rsid w:val="002605EC"/>
    <w:rsid w:val="00260AE9"/>
    <w:rsid w:val="00261B9A"/>
    <w:rsid w:val="00263043"/>
    <w:rsid w:val="00263119"/>
    <w:rsid w:val="00266D2F"/>
    <w:rsid w:val="002711DF"/>
    <w:rsid w:val="00271660"/>
    <w:rsid w:val="00271A9B"/>
    <w:rsid w:val="00271E7D"/>
    <w:rsid w:val="00272A0F"/>
    <w:rsid w:val="002751A9"/>
    <w:rsid w:val="0027542E"/>
    <w:rsid w:val="00275939"/>
    <w:rsid w:val="00276691"/>
    <w:rsid w:val="00277765"/>
    <w:rsid w:val="00277F32"/>
    <w:rsid w:val="00280038"/>
    <w:rsid w:val="00280635"/>
    <w:rsid w:val="00281633"/>
    <w:rsid w:val="0028188C"/>
    <w:rsid w:val="002818BF"/>
    <w:rsid w:val="00281EBD"/>
    <w:rsid w:val="0028286E"/>
    <w:rsid w:val="0028346D"/>
    <w:rsid w:val="00284241"/>
    <w:rsid w:val="0028486A"/>
    <w:rsid w:val="00284BAB"/>
    <w:rsid w:val="00284D82"/>
    <w:rsid w:val="00285404"/>
    <w:rsid w:val="00285725"/>
    <w:rsid w:val="002872D4"/>
    <w:rsid w:val="002874E5"/>
    <w:rsid w:val="00291A3A"/>
    <w:rsid w:val="00291F4A"/>
    <w:rsid w:val="0029217A"/>
    <w:rsid w:val="002931C7"/>
    <w:rsid w:val="00293C5B"/>
    <w:rsid w:val="00294F27"/>
    <w:rsid w:val="00295038"/>
    <w:rsid w:val="002959ED"/>
    <w:rsid w:val="00295B36"/>
    <w:rsid w:val="00296D83"/>
    <w:rsid w:val="002A05F0"/>
    <w:rsid w:val="002A0FBB"/>
    <w:rsid w:val="002A18C3"/>
    <w:rsid w:val="002A1EFF"/>
    <w:rsid w:val="002A208B"/>
    <w:rsid w:val="002A2B36"/>
    <w:rsid w:val="002A2EFA"/>
    <w:rsid w:val="002A48E3"/>
    <w:rsid w:val="002A4E39"/>
    <w:rsid w:val="002A4F25"/>
    <w:rsid w:val="002A54E6"/>
    <w:rsid w:val="002B09ED"/>
    <w:rsid w:val="002B1442"/>
    <w:rsid w:val="002B196B"/>
    <w:rsid w:val="002B42D9"/>
    <w:rsid w:val="002B497A"/>
    <w:rsid w:val="002B628D"/>
    <w:rsid w:val="002B6300"/>
    <w:rsid w:val="002B69A8"/>
    <w:rsid w:val="002C0832"/>
    <w:rsid w:val="002C1D23"/>
    <w:rsid w:val="002C246D"/>
    <w:rsid w:val="002C2793"/>
    <w:rsid w:val="002C2C7D"/>
    <w:rsid w:val="002C2E77"/>
    <w:rsid w:val="002C375B"/>
    <w:rsid w:val="002C6F42"/>
    <w:rsid w:val="002C71F3"/>
    <w:rsid w:val="002C7A17"/>
    <w:rsid w:val="002D0C9E"/>
    <w:rsid w:val="002D146E"/>
    <w:rsid w:val="002D2857"/>
    <w:rsid w:val="002D2929"/>
    <w:rsid w:val="002D293D"/>
    <w:rsid w:val="002D2E3D"/>
    <w:rsid w:val="002D3ABD"/>
    <w:rsid w:val="002D4EEC"/>
    <w:rsid w:val="002D59B8"/>
    <w:rsid w:val="002D5D87"/>
    <w:rsid w:val="002E0A8E"/>
    <w:rsid w:val="002E0C36"/>
    <w:rsid w:val="002E12FF"/>
    <w:rsid w:val="002E1A5A"/>
    <w:rsid w:val="002E2BD7"/>
    <w:rsid w:val="002E30AB"/>
    <w:rsid w:val="002E5E12"/>
    <w:rsid w:val="002E6A97"/>
    <w:rsid w:val="002E7486"/>
    <w:rsid w:val="002E77F0"/>
    <w:rsid w:val="002E7CAB"/>
    <w:rsid w:val="002E7CAE"/>
    <w:rsid w:val="002E7D4C"/>
    <w:rsid w:val="002F00F5"/>
    <w:rsid w:val="002F05F3"/>
    <w:rsid w:val="002F1BD4"/>
    <w:rsid w:val="002F322E"/>
    <w:rsid w:val="002F331F"/>
    <w:rsid w:val="002F418A"/>
    <w:rsid w:val="002F5598"/>
    <w:rsid w:val="002F62F1"/>
    <w:rsid w:val="002F6525"/>
    <w:rsid w:val="002F66A5"/>
    <w:rsid w:val="002F7871"/>
    <w:rsid w:val="002F7B64"/>
    <w:rsid w:val="00300C51"/>
    <w:rsid w:val="003036F0"/>
    <w:rsid w:val="0030460F"/>
    <w:rsid w:val="00304F71"/>
    <w:rsid w:val="00304FFA"/>
    <w:rsid w:val="00306FCF"/>
    <w:rsid w:val="00307311"/>
    <w:rsid w:val="00307563"/>
    <w:rsid w:val="00307B5E"/>
    <w:rsid w:val="00310AC9"/>
    <w:rsid w:val="003114D0"/>
    <w:rsid w:val="00311C9C"/>
    <w:rsid w:val="0031204C"/>
    <w:rsid w:val="003131C3"/>
    <w:rsid w:val="00313502"/>
    <w:rsid w:val="00314F09"/>
    <w:rsid w:val="003177BD"/>
    <w:rsid w:val="0031786A"/>
    <w:rsid w:val="00317DD8"/>
    <w:rsid w:val="00320439"/>
    <w:rsid w:val="00321383"/>
    <w:rsid w:val="00321427"/>
    <w:rsid w:val="003220C2"/>
    <w:rsid w:val="00322626"/>
    <w:rsid w:val="003241BA"/>
    <w:rsid w:val="00324226"/>
    <w:rsid w:val="003255BD"/>
    <w:rsid w:val="0032586B"/>
    <w:rsid w:val="00325E7E"/>
    <w:rsid w:val="00326CE0"/>
    <w:rsid w:val="00326EFC"/>
    <w:rsid w:val="00327DB7"/>
    <w:rsid w:val="00330B32"/>
    <w:rsid w:val="00331AAD"/>
    <w:rsid w:val="0033214E"/>
    <w:rsid w:val="0033238C"/>
    <w:rsid w:val="00333397"/>
    <w:rsid w:val="0033447D"/>
    <w:rsid w:val="00334557"/>
    <w:rsid w:val="00336AA8"/>
    <w:rsid w:val="00336F93"/>
    <w:rsid w:val="00337E19"/>
    <w:rsid w:val="00340DE6"/>
    <w:rsid w:val="00342820"/>
    <w:rsid w:val="00342C39"/>
    <w:rsid w:val="00343D9E"/>
    <w:rsid w:val="00344FB2"/>
    <w:rsid w:val="00350049"/>
    <w:rsid w:val="00350A63"/>
    <w:rsid w:val="00354770"/>
    <w:rsid w:val="00355B3F"/>
    <w:rsid w:val="00355BA8"/>
    <w:rsid w:val="00357842"/>
    <w:rsid w:val="003603C8"/>
    <w:rsid w:val="00360497"/>
    <w:rsid w:val="003608BD"/>
    <w:rsid w:val="003609C0"/>
    <w:rsid w:val="00360AFE"/>
    <w:rsid w:val="00360E95"/>
    <w:rsid w:val="00362376"/>
    <w:rsid w:val="00363792"/>
    <w:rsid w:val="00363C8B"/>
    <w:rsid w:val="0036504D"/>
    <w:rsid w:val="00365695"/>
    <w:rsid w:val="00366399"/>
    <w:rsid w:val="00366578"/>
    <w:rsid w:val="0036741F"/>
    <w:rsid w:val="00372ACC"/>
    <w:rsid w:val="0037493A"/>
    <w:rsid w:val="0037555E"/>
    <w:rsid w:val="0037620D"/>
    <w:rsid w:val="00376C75"/>
    <w:rsid w:val="003771DB"/>
    <w:rsid w:val="00377334"/>
    <w:rsid w:val="003800B9"/>
    <w:rsid w:val="00380CDA"/>
    <w:rsid w:val="00380FC0"/>
    <w:rsid w:val="0038248C"/>
    <w:rsid w:val="00382C1C"/>
    <w:rsid w:val="0038329E"/>
    <w:rsid w:val="00383FE1"/>
    <w:rsid w:val="00384157"/>
    <w:rsid w:val="003844F1"/>
    <w:rsid w:val="0038474F"/>
    <w:rsid w:val="00387BB9"/>
    <w:rsid w:val="00387E47"/>
    <w:rsid w:val="0039111F"/>
    <w:rsid w:val="00391A51"/>
    <w:rsid w:val="00392303"/>
    <w:rsid w:val="003926BC"/>
    <w:rsid w:val="00392EA1"/>
    <w:rsid w:val="00393259"/>
    <w:rsid w:val="003944D8"/>
    <w:rsid w:val="003945AF"/>
    <w:rsid w:val="00394E69"/>
    <w:rsid w:val="003959EF"/>
    <w:rsid w:val="00396658"/>
    <w:rsid w:val="003A049E"/>
    <w:rsid w:val="003A1611"/>
    <w:rsid w:val="003A1DB8"/>
    <w:rsid w:val="003A21A2"/>
    <w:rsid w:val="003A2619"/>
    <w:rsid w:val="003A2E91"/>
    <w:rsid w:val="003A2FFB"/>
    <w:rsid w:val="003A5A14"/>
    <w:rsid w:val="003A6E94"/>
    <w:rsid w:val="003B026C"/>
    <w:rsid w:val="003B153F"/>
    <w:rsid w:val="003B1802"/>
    <w:rsid w:val="003B1BB5"/>
    <w:rsid w:val="003B1D38"/>
    <w:rsid w:val="003B25EE"/>
    <w:rsid w:val="003B3B8E"/>
    <w:rsid w:val="003B3F48"/>
    <w:rsid w:val="003B52B4"/>
    <w:rsid w:val="003B6DBD"/>
    <w:rsid w:val="003B7BE4"/>
    <w:rsid w:val="003C0CD4"/>
    <w:rsid w:val="003C0D06"/>
    <w:rsid w:val="003C1A72"/>
    <w:rsid w:val="003C1F03"/>
    <w:rsid w:val="003C31D2"/>
    <w:rsid w:val="003C4071"/>
    <w:rsid w:val="003C4962"/>
    <w:rsid w:val="003C5141"/>
    <w:rsid w:val="003C53A9"/>
    <w:rsid w:val="003C678F"/>
    <w:rsid w:val="003C7778"/>
    <w:rsid w:val="003C7B81"/>
    <w:rsid w:val="003C7F6A"/>
    <w:rsid w:val="003D0C78"/>
    <w:rsid w:val="003D118D"/>
    <w:rsid w:val="003D1BFF"/>
    <w:rsid w:val="003D2414"/>
    <w:rsid w:val="003D2643"/>
    <w:rsid w:val="003D27C9"/>
    <w:rsid w:val="003D33C0"/>
    <w:rsid w:val="003D45C8"/>
    <w:rsid w:val="003D49AC"/>
    <w:rsid w:val="003D5D17"/>
    <w:rsid w:val="003D5D3F"/>
    <w:rsid w:val="003D6655"/>
    <w:rsid w:val="003D7012"/>
    <w:rsid w:val="003E027A"/>
    <w:rsid w:val="003E10CE"/>
    <w:rsid w:val="003E322D"/>
    <w:rsid w:val="003E389B"/>
    <w:rsid w:val="003E3961"/>
    <w:rsid w:val="003E53EB"/>
    <w:rsid w:val="003E639B"/>
    <w:rsid w:val="003E6D1A"/>
    <w:rsid w:val="003E6EE7"/>
    <w:rsid w:val="003E728D"/>
    <w:rsid w:val="003E7BF9"/>
    <w:rsid w:val="003F0EC6"/>
    <w:rsid w:val="003F15D5"/>
    <w:rsid w:val="003F19BC"/>
    <w:rsid w:val="003F1D18"/>
    <w:rsid w:val="003F29B4"/>
    <w:rsid w:val="003F3781"/>
    <w:rsid w:val="003F4EA7"/>
    <w:rsid w:val="003F4F3C"/>
    <w:rsid w:val="003F510B"/>
    <w:rsid w:val="003F5D5B"/>
    <w:rsid w:val="003F6ABB"/>
    <w:rsid w:val="003F6C68"/>
    <w:rsid w:val="003F7267"/>
    <w:rsid w:val="003F7CCA"/>
    <w:rsid w:val="00400473"/>
    <w:rsid w:val="0040161D"/>
    <w:rsid w:val="004023C3"/>
    <w:rsid w:val="0040345E"/>
    <w:rsid w:val="00403B3B"/>
    <w:rsid w:val="00404985"/>
    <w:rsid w:val="00405830"/>
    <w:rsid w:val="00405CCE"/>
    <w:rsid w:val="00407C08"/>
    <w:rsid w:val="00410103"/>
    <w:rsid w:val="004104EC"/>
    <w:rsid w:val="00410BD1"/>
    <w:rsid w:val="00411CA0"/>
    <w:rsid w:val="00412E23"/>
    <w:rsid w:val="00413209"/>
    <w:rsid w:val="0041330A"/>
    <w:rsid w:val="004134A2"/>
    <w:rsid w:val="00415811"/>
    <w:rsid w:val="0041595C"/>
    <w:rsid w:val="0041695B"/>
    <w:rsid w:val="00417BE3"/>
    <w:rsid w:val="00420030"/>
    <w:rsid w:val="004225AD"/>
    <w:rsid w:val="00422DF2"/>
    <w:rsid w:val="00423858"/>
    <w:rsid w:val="00424F12"/>
    <w:rsid w:val="00425460"/>
    <w:rsid w:val="00425DF5"/>
    <w:rsid w:val="00426EF8"/>
    <w:rsid w:val="00430330"/>
    <w:rsid w:val="00430892"/>
    <w:rsid w:val="004310DC"/>
    <w:rsid w:val="00432B3D"/>
    <w:rsid w:val="00432EBB"/>
    <w:rsid w:val="00434ADF"/>
    <w:rsid w:val="00435334"/>
    <w:rsid w:val="00435F86"/>
    <w:rsid w:val="00436288"/>
    <w:rsid w:val="004362A3"/>
    <w:rsid w:val="0043728C"/>
    <w:rsid w:val="0043743B"/>
    <w:rsid w:val="00440228"/>
    <w:rsid w:val="00442328"/>
    <w:rsid w:val="00443CCC"/>
    <w:rsid w:val="0044421A"/>
    <w:rsid w:val="00450CAC"/>
    <w:rsid w:val="00451F51"/>
    <w:rsid w:val="0045200F"/>
    <w:rsid w:val="004524AE"/>
    <w:rsid w:val="0045259B"/>
    <w:rsid w:val="00452C99"/>
    <w:rsid w:val="00452F43"/>
    <w:rsid w:val="0045313E"/>
    <w:rsid w:val="004537FA"/>
    <w:rsid w:val="00454635"/>
    <w:rsid w:val="004550A2"/>
    <w:rsid w:val="00455E2A"/>
    <w:rsid w:val="00460421"/>
    <w:rsid w:val="00461111"/>
    <w:rsid w:val="0046198B"/>
    <w:rsid w:val="00462611"/>
    <w:rsid w:val="00463D84"/>
    <w:rsid w:val="00466E7C"/>
    <w:rsid w:val="00466F53"/>
    <w:rsid w:val="00470DFA"/>
    <w:rsid w:val="0047120D"/>
    <w:rsid w:val="0047161F"/>
    <w:rsid w:val="00471E8A"/>
    <w:rsid w:val="00472110"/>
    <w:rsid w:val="00472E66"/>
    <w:rsid w:val="004731DE"/>
    <w:rsid w:val="00473B38"/>
    <w:rsid w:val="00473D2F"/>
    <w:rsid w:val="00474C18"/>
    <w:rsid w:val="00475FDC"/>
    <w:rsid w:val="00476174"/>
    <w:rsid w:val="00476757"/>
    <w:rsid w:val="004769AB"/>
    <w:rsid w:val="00476AC2"/>
    <w:rsid w:val="00477513"/>
    <w:rsid w:val="00477FC4"/>
    <w:rsid w:val="00481723"/>
    <w:rsid w:val="00482565"/>
    <w:rsid w:val="00483B86"/>
    <w:rsid w:val="00484016"/>
    <w:rsid w:val="0048403D"/>
    <w:rsid w:val="00485573"/>
    <w:rsid w:val="0048558F"/>
    <w:rsid w:val="00485D99"/>
    <w:rsid w:val="004860BC"/>
    <w:rsid w:val="0048615F"/>
    <w:rsid w:val="004864E1"/>
    <w:rsid w:val="004871D1"/>
    <w:rsid w:val="00487608"/>
    <w:rsid w:val="004879BD"/>
    <w:rsid w:val="0049067B"/>
    <w:rsid w:val="0049125D"/>
    <w:rsid w:val="00491265"/>
    <w:rsid w:val="004937BC"/>
    <w:rsid w:val="0049496F"/>
    <w:rsid w:val="004951CD"/>
    <w:rsid w:val="00497729"/>
    <w:rsid w:val="004978B8"/>
    <w:rsid w:val="004A0524"/>
    <w:rsid w:val="004A0E26"/>
    <w:rsid w:val="004A0F7C"/>
    <w:rsid w:val="004A107F"/>
    <w:rsid w:val="004A1110"/>
    <w:rsid w:val="004A1D90"/>
    <w:rsid w:val="004A2571"/>
    <w:rsid w:val="004A2790"/>
    <w:rsid w:val="004A3327"/>
    <w:rsid w:val="004A5BE4"/>
    <w:rsid w:val="004A6155"/>
    <w:rsid w:val="004A6193"/>
    <w:rsid w:val="004A6EC5"/>
    <w:rsid w:val="004A7C31"/>
    <w:rsid w:val="004A7E00"/>
    <w:rsid w:val="004B0580"/>
    <w:rsid w:val="004B12D6"/>
    <w:rsid w:val="004B1B36"/>
    <w:rsid w:val="004B1F6E"/>
    <w:rsid w:val="004B21A3"/>
    <w:rsid w:val="004B2206"/>
    <w:rsid w:val="004B26EB"/>
    <w:rsid w:val="004B2BA1"/>
    <w:rsid w:val="004B44B0"/>
    <w:rsid w:val="004B4570"/>
    <w:rsid w:val="004B5DF5"/>
    <w:rsid w:val="004B636A"/>
    <w:rsid w:val="004B647A"/>
    <w:rsid w:val="004B6ABF"/>
    <w:rsid w:val="004B7128"/>
    <w:rsid w:val="004B7131"/>
    <w:rsid w:val="004C177E"/>
    <w:rsid w:val="004C243D"/>
    <w:rsid w:val="004C2E40"/>
    <w:rsid w:val="004C3E52"/>
    <w:rsid w:val="004C43C4"/>
    <w:rsid w:val="004C5302"/>
    <w:rsid w:val="004C5F10"/>
    <w:rsid w:val="004D0CCB"/>
    <w:rsid w:val="004D17E3"/>
    <w:rsid w:val="004D1905"/>
    <w:rsid w:val="004D20B5"/>
    <w:rsid w:val="004D257B"/>
    <w:rsid w:val="004D2686"/>
    <w:rsid w:val="004D2E48"/>
    <w:rsid w:val="004D3B85"/>
    <w:rsid w:val="004D4202"/>
    <w:rsid w:val="004D4A09"/>
    <w:rsid w:val="004D4FCD"/>
    <w:rsid w:val="004D62C8"/>
    <w:rsid w:val="004D7885"/>
    <w:rsid w:val="004D794B"/>
    <w:rsid w:val="004E05AF"/>
    <w:rsid w:val="004E0654"/>
    <w:rsid w:val="004E2153"/>
    <w:rsid w:val="004E269B"/>
    <w:rsid w:val="004E2988"/>
    <w:rsid w:val="004E2A64"/>
    <w:rsid w:val="004E2FEF"/>
    <w:rsid w:val="004E346A"/>
    <w:rsid w:val="004E3DBA"/>
    <w:rsid w:val="004E3E68"/>
    <w:rsid w:val="004E528B"/>
    <w:rsid w:val="004E5CBE"/>
    <w:rsid w:val="004F00FB"/>
    <w:rsid w:val="004F01EB"/>
    <w:rsid w:val="004F0DDF"/>
    <w:rsid w:val="004F134E"/>
    <w:rsid w:val="004F16DE"/>
    <w:rsid w:val="004F23ED"/>
    <w:rsid w:val="004F3B52"/>
    <w:rsid w:val="004F3B98"/>
    <w:rsid w:val="004F4947"/>
    <w:rsid w:val="004F4C9F"/>
    <w:rsid w:val="004F5735"/>
    <w:rsid w:val="004F57B7"/>
    <w:rsid w:val="004F6CCD"/>
    <w:rsid w:val="004F716B"/>
    <w:rsid w:val="00500108"/>
    <w:rsid w:val="00502AE2"/>
    <w:rsid w:val="005039E9"/>
    <w:rsid w:val="00504327"/>
    <w:rsid w:val="00504EB3"/>
    <w:rsid w:val="0050662D"/>
    <w:rsid w:val="00506868"/>
    <w:rsid w:val="005068B2"/>
    <w:rsid w:val="00506CE2"/>
    <w:rsid w:val="00511314"/>
    <w:rsid w:val="0051200F"/>
    <w:rsid w:val="00513DB2"/>
    <w:rsid w:val="005142C5"/>
    <w:rsid w:val="00515521"/>
    <w:rsid w:val="00521438"/>
    <w:rsid w:val="005215EC"/>
    <w:rsid w:val="00521A8B"/>
    <w:rsid w:val="00523B1B"/>
    <w:rsid w:val="00523EB1"/>
    <w:rsid w:val="005253BE"/>
    <w:rsid w:val="00526676"/>
    <w:rsid w:val="0052681E"/>
    <w:rsid w:val="00530F33"/>
    <w:rsid w:val="005312A9"/>
    <w:rsid w:val="00531921"/>
    <w:rsid w:val="00532190"/>
    <w:rsid w:val="0053292A"/>
    <w:rsid w:val="00532AE5"/>
    <w:rsid w:val="0053339C"/>
    <w:rsid w:val="00534CE3"/>
    <w:rsid w:val="00536339"/>
    <w:rsid w:val="005369E9"/>
    <w:rsid w:val="00541D61"/>
    <w:rsid w:val="00542151"/>
    <w:rsid w:val="0054496B"/>
    <w:rsid w:val="0054558D"/>
    <w:rsid w:val="00546BAA"/>
    <w:rsid w:val="00546FC7"/>
    <w:rsid w:val="00546FDC"/>
    <w:rsid w:val="00547C9D"/>
    <w:rsid w:val="00547ED5"/>
    <w:rsid w:val="00550587"/>
    <w:rsid w:val="00550A6E"/>
    <w:rsid w:val="00550D91"/>
    <w:rsid w:val="00551E40"/>
    <w:rsid w:val="005547DA"/>
    <w:rsid w:val="005572DE"/>
    <w:rsid w:val="005601D1"/>
    <w:rsid w:val="00561071"/>
    <w:rsid w:val="005612F0"/>
    <w:rsid w:val="005616DB"/>
    <w:rsid w:val="00561CBE"/>
    <w:rsid w:val="00562317"/>
    <w:rsid w:val="00563CF7"/>
    <w:rsid w:val="0056449F"/>
    <w:rsid w:val="00564562"/>
    <w:rsid w:val="005646B4"/>
    <w:rsid w:val="005658AB"/>
    <w:rsid w:val="005659D3"/>
    <w:rsid w:val="0056618E"/>
    <w:rsid w:val="005667B4"/>
    <w:rsid w:val="00566D7D"/>
    <w:rsid w:val="00571415"/>
    <w:rsid w:val="0057166F"/>
    <w:rsid w:val="00572C0E"/>
    <w:rsid w:val="00572F3B"/>
    <w:rsid w:val="00573263"/>
    <w:rsid w:val="0057353E"/>
    <w:rsid w:val="00573C3D"/>
    <w:rsid w:val="0057471C"/>
    <w:rsid w:val="005748E0"/>
    <w:rsid w:val="005750F1"/>
    <w:rsid w:val="00575D38"/>
    <w:rsid w:val="0057639C"/>
    <w:rsid w:val="00576DC6"/>
    <w:rsid w:val="005778DC"/>
    <w:rsid w:val="00577963"/>
    <w:rsid w:val="0058042D"/>
    <w:rsid w:val="00580BA3"/>
    <w:rsid w:val="00581268"/>
    <w:rsid w:val="00582C32"/>
    <w:rsid w:val="005837A0"/>
    <w:rsid w:val="00584BD7"/>
    <w:rsid w:val="0058612F"/>
    <w:rsid w:val="00586C4A"/>
    <w:rsid w:val="005902F9"/>
    <w:rsid w:val="005911B2"/>
    <w:rsid w:val="0059342D"/>
    <w:rsid w:val="00594064"/>
    <w:rsid w:val="00594812"/>
    <w:rsid w:val="005950EE"/>
    <w:rsid w:val="005955E2"/>
    <w:rsid w:val="0059565A"/>
    <w:rsid w:val="00596187"/>
    <w:rsid w:val="00596223"/>
    <w:rsid w:val="00597EF4"/>
    <w:rsid w:val="005A0ACE"/>
    <w:rsid w:val="005A0DED"/>
    <w:rsid w:val="005A11D3"/>
    <w:rsid w:val="005A3AF1"/>
    <w:rsid w:val="005A41AC"/>
    <w:rsid w:val="005A44A1"/>
    <w:rsid w:val="005A4D60"/>
    <w:rsid w:val="005A6489"/>
    <w:rsid w:val="005A677E"/>
    <w:rsid w:val="005A7412"/>
    <w:rsid w:val="005A7920"/>
    <w:rsid w:val="005B0A48"/>
    <w:rsid w:val="005B0C74"/>
    <w:rsid w:val="005B1BBB"/>
    <w:rsid w:val="005B4666"/>
    <w:rsid w:val="005B529C"/>
    <w:rsid w:val="005B5600"/>
    <w:rsid w:val="005B6AC6"/>
    <w:rsid w:val="005B6D85"/>
    <w:rsid w:val="005B73A5"/>
    <w:rsid w:val="005C03BF"/>
    <w:rsid w:val="005C15DC"/>
    <w:rsid w:val="005C1A20"/>
    <w:rsid w:val="005C20ED"/>
    <w:rsid w:val="005C260A"/>
    <w:rsid w:val="005C3311"/>
    <w:rsid w:val="005C375F"/>
    <w:rsid w:val="005C377E"/>
    <w:rsid w:val="005C3B27"/>
    <w:rsid w:val="005C4977"/>
    <w:rsid w:val="005C4C92"/>
    <w:rsid w:val="005C4CE7"/>
    <w:rsid w:val="005C5032"/>
    <w:rsid w:val="005C55FE"/>
    <w:rsid w:val="005C578D"/>
    <w:rsid w:val="005C5EA4"/>
    <w:rsid w:val="005C6244"/>
    <w:rsid w:val="005C6DFA"/>
    <w:rsid w:val="005C7170"/>
    <w:rsid w:val="005C73D0"/>
    <w:rsid w:val="005C73DF"/>
    <w:rsid w:val="005D1056"/>
    <w:rsid w:val="005D1C5F"/>
    <w:rsid w:val="005D1CD3"/>
    <w:rsid w:val="005D2B1C"/>
    <w:rsid w:val="005D322D"/>
    <w:rsid w:val="005D334B"/>
    <w:rsid w:val="005D3B82"/>
    <w:rsid w:val="005D5049"/>
    <w:rsid w:val="005D511D"/>
    <w:rsid w:val="005D5CD3"/>
    <w:rsid w:val="005D5D5F"/>
    <w:rsid w:val="005D7D4E"/>
    <w:rsid w:val="005E01B4"/>
    <w:rsid w:val="005E05BC"/>
    <w:rsid w:val="005E14F8"/>
    <w:rsid w:val="005E1AF1"/>
    <w:rsid w:val="005E2948"/>
    <w:rsid w:val="005E2D4A"/>
    <w:rsid w:val="005E2E17"/>
    <w:rsid w:val="005E31EF"/>
    <w:rsid w:val="005E36E4"/>
    <w:rsid w:val="005E5360"/>
    <w:rsid w:val="005E5BD5"/>
    <w:rsid w:val="005E703F"/>
    <w:rsid w:val="005E7649"/>
    <w:rsid w:val="005E7BA5"/>
    <w:rsid w:val="005E7E0D"/>
    <w:rsid w:val="005E7EA5"/>
    <w:rsid w:val="005F1287"/>
    <w:rsid w:val="005F242C"/>
    <w:rsid w:val="005F259A"/>
    <w:rsid w:val="005F37C8"/>
    <w:rsid w:val="005F397C"/>
    <w:rsid w:val="005F39F1"/>
    <w:rsid w:val="005F3E26"/>
    <w:rsid w:val="005F541C"/>
    <w:rsid w:val="005F6341"/>
    <w:rsid w:val="006002D3"/>
    <w:rsid w:val="0060096E"/>
    <w:rsid w:val="006026FA"/>
    <w:rsid w:val="0060295D"/>
    <w:rsid w:val="006041DD"/>
    <w:rsid w:val="00604679"/>
    <w:rsid w:val="00604E7F"/>
    <w:rsid w:val="006051E3"/>
    <w:rsid w:val="00606B39"/>
    <w:rsid w:val="00606F61"/>
    <w:rsid w:val="00607086"/>
    <w:rsid w:val="00607A25"/>
    <w:rsid w:val="00611776"/>
    <w:rsid w:val="0061268D"/>
    <w:rsid w:val="0061277D"/>
    <w:rsid w:val="00612CA7"/>
    <w:rsid w:val="00612EBD"/>
    <w:rsid w:val="006131BE"/>
    <w:rsid w:val="00613463"/>
    <w:rsid w:val="006146DE"/>
    <w:rsid w:val="00615827"/>
    <w:rsid w:val="00615E6B"/>
    <w:rsid w:val="00617198"/>
    <w:rsid w:val="006174D7"/>
    <w:rsid w:val="00621609"/>
    <w:rsid w:val="00622788"/>
    <w:rsid w:val="00623729"/>
    <w:rsid w:val="00624777"/>
    <w:rsid w:val="00624A2F"/>
    <w:rsid w:val="00625A00"/>
    <w:rsid w:val="00625C98"/>
    <w:rsid w:val="00630A5D"/>
    <w:rsid w:val="006310F1"/>
    <w:rsid w:val="00631D0C"/>
    <w:rsid w:val="006336F9"/>
    <w:rsid w:val="006345FA"/>
    <w:rsid w:val="00635533"/>
    <w:rsid w:val="00635E7C"/>
    <w:rsid w:val="00636393"/>
    <w:rsid w:val="0063657F"/>
    <w:rsid w:val="00636A28"/>
    <w:rsid w:val="00637866"/>
    <w:rsid w:val="006400CE"/>
    <w:rsid w:val="00640301"/>
    <w:rsid w:val="0064120A"/>
    <w:rsid w:val="0064193E"/>
    <w:rsid w:val="00642B33"/>
    <w:rsid w:val="00642F10"/>
    <w:rsid w:val="00643E3F"/>
    <w:rsid w:val="00644210"/>
    <w:rsid w:val="006443DD"/>
    <w:rsid w:val="00644565"/>
    <w:rsid w:val="00645CAD"/>
    <w:rsid w:val="00647C32"/>
    <w:rsid w:val="00651F3B"/>
    <w:rsid w:val="00654D12"/>
    <w:rsid w:val="00655372"/>
    <w:rsid w:val="00655BE0"/>
    <w:rsid w:val="00656EAA"/>
    <w:rsid w:val="0065739D"/>
    <w:rsid w:val="006576B2"/>
    <w:rsid w:val="006578CD"/>
    <w:rsid w:val="00657CCF"/>
    <w:rsid w:val="00657EBE"/>
    <w:rsid w:val="00657FE3"/>
    <w:rsid w:val="00660180"/>
    <w:rsid w:val="00661BD7"/>
    <w:rsid w:val="00661F30"/>
    <w:rsid w:val="0066257A"/>
    <w:rsid w:val="006627D8"/>
    <w:rsid w:val="00662D46"/>
    <w:rsid w:val="00663630"/>
    <w:rsid w:val="006638D1"/>
    <w:rsid w:val="00663B4B"/>
    <w:rsid w:val="00664B51"/>
    <w:rsid w:val="0066511F"/>
    <w:rsid w:val="00665AEA"/>
    <w:rsid w:val="00666174"/>
    <w:rsid w:val="00667A2B"/>
    <w:rsid w:val="006700B1"/>
    <w:rsid w:val="00670138"/>
    <w:rsid w:val="00670790"/>
    <w:rsid w:val="006707D5"/>
    <w:rsid w:val="00670C51"/>
    <w:rsid w:val="006726A5"/>
    <w:rsid w:val="006730E2"/>
    <w:rsid w:val="00673E35"/>
    <w:rsid w:val="00676247"/>
    <w:rsid w:val="00676746"/>
    <w:rsid w:val="006768E5"/>
    <w:rsid w:val="006773B5"/>
    <w:rsid w:val="00683337"/>
    <w:rsid w:val="0068455D"/>
    <w:rsid w:val="00685DB5"/>
    <w:rsid w:val="00686578"/>
    <w:rsid w:val="00687443"/>
    <w:rsid w:val="006876BD"/>
    <w:rsid w:val="0068777E"/>
    <w:rsid w:val="0068779C"/>
    <w:rsid w:val="0069093F"/>
    <w:rsid w:val="006918AE"/>
    <w:rsid w:val="00692686"/>
    <w:rsid w:val="0069276B"/>
    <w:rsid w:val="00692816"/>
    <w:rsid w:val="0069292F"/>
    <w:rsid w:val="00692C3F"/>
    <w:rsid w:val="00693358"/>
    <w:rsid w:val="006941B0"/>
    <w:rsid w:val="00694A37"/>
    <w:rsid w:val="0069522F"/>
    <w:rsid w:val="00697746"/>
    <w:rsid w:val="006A0CCE"/>
    <w:rsid w:val="006A0FC8"/>
    <w:rsid w:val="006A1717"/>
    <w:rsid w:val="006A181B"/>
    <w:rsid w:val="006A2293"/>
    <w:rsid w:val="006A33C6"/>
    <w:rsid w:val="006A3B05"/>
    <w:rsid w:val="006A4D0C"/>
    <w:rsid w:val="006A6355"/>
    <w:rsid w:val="006B16A2"/>
    <w:rsid w:val="006B22A8"/>
    <w:rsid w:val="006B3804"/>
    <w:rsid w:val="006B4EC3"/>
    <w:rsid w:val="006B57DE"/>
    <w:rsid w:val="006C1D50"/>
    <w:rsid w:val="006C2E93"/>
    <w:rsid w:val="006C3265"/>
    <w:rsid w:val="006C3527"/>
    <w:rsid w:val="006C4C42"/>
    <w:rsid w:val="006C50C1"/>
    <w:rsid w:val="006C5549"/>
    <w:rsid w:val="006C5714"/>
    <w:rsid w:val="006C775C"/>
    <w:rsid w:val="006D0076"/>
    <w:rsid w:val="006D1914"/>
    <w:rsid w:val="006D33CC"/>
    <w:rsid w:val="006D4749"/>
    <w:rsid w:val="006D4BC5"/>
    <w:rsid w:val="006D54D1"/>
    <w:rsid w:val="006D5FB7"/>
    <w:rsid w:val="006D627B"/>
    <w:rsid w:val="006D6C8F"/>
    <w:rsid w:val="006D7D57"/>
    <w:rsid w:val="006E07F6"/>
    <w:rsid w:val="006E08C0"/>
    <w:rsid w:val="006E1C9A"/>
    <w:rsid w:val="006E1DDB"/>
    <w:rsid w:val="006E3037"/>
    <w:rsid w:val="006E324F"/>
    <w:rsid w:val="006E4140"/>
    <w:rsid w:val="006E70F5"/>
    <w:rsid w:val="006F46AA"/>
    <w:rsid w:val="006F4C17"/>
    <w:rsid w:val="006F7112"/>
    <w:rsid w:val="006F7276"/>
    <w:rsid w:val="00700B0C"/>
    <w:rsid w:val="00700F15"/>
    <w:rsid w:val="00703778"/>
    <w:rsid w:val="00703E62"/>
    <w:rsid w:val="00703FF2"/>
    <w:rsid w:val="007043D8"/>
    <w:rsid w:val="0070500C"/>
    <w:rsid w:val="00705DDF"/>
    <w:rsid w:val="007061F0"/>
    <w:rsid w:val="0070743D"/>
    <w:rsid w:val="00707BA1"/>
    <w:rsid w:val="00710253"/>
    <w:rsid w:val="007112F5"/>
    <w:rsid w:val="00711BA2"/>
    <w:rsid w:val="007121F2"/>
    <w:rsid w:val="007130D1"/>
    <w:rsid w:val="007132E6"/>
    <w:rsid w:val="00714592"/>
    <w:rsid w:val="00716639"/>
    <w:rsid w:val="0072011E"/>
    <w:rsid w:val="0072172A"/>
    <w:rsid w:val="00723B4B"/>
    <w:rsid w:val="00723D88"/>
    <w:rsid w:val="00723FB1"/>
    <w:rsid w:val="007242AA"/>
    <w:rsid w:val="00726307"/>
    <w:rsid w:val="00731508"/>
    <w:rsid w:val="007329AE"/>
    <w:rsid w:val="0073331F"/>
    <w:rsid w:val="00733EA6"/>
    <w:rsid w:val="007350C6"/>
    <w:rsid w:val="00735117"/>
    <w:rsid w:val="0073671E"/>
    <w:rsid w:val="00736DBF"/>
    <w:rsid w:val="00736EF7"/>
    <w:rsid w:val="00737AD2"/>
    <w:rsid w:val="007400EB"/>
    <w:rsid w:val="00740E84"/>
    <w:rsid w:val="00741B27"/>
    <w:rsid w:val="0074416A"/>
    <w:rsid w:val="0074439D"/>
    <w:rsid w:val="007444DA"/>
    <w:rsid w:val="00744AFC"/>
    <w:rsid w:val="00746422"/>
    <w:rsid w:val="00746911"/>
    <w:rsid w:val="00746F2F"/>
    <w:rsid w:val="00750C31"/>
    <w:rsid w:val="00750CE5"/>
    <w:rsid w:val="00751068"/>
    <w:rsid w:val="007512CE"/>
    <w:rsid w:val="00751A11"/>
    <w:rsid w:val="00751A37"/>
    <w:rsid w:val="00751DC3"/>
    <w:rsid w:val="00752924"/>
    <w:rsid w:val="00753BF1"/>
    <w:rsid w:val="00754445"/>
    <w:rsid w:val="00754E53"/>
    <w:rsid w:val="00754FF0"/>
    <w:rsid w:val="00755AB7"/>
    <w:rsid w:val="00755CE5"/>
    <w:rsid w:val="00755D49"/>
    <w:rsid w:val="00756BD9"/>
    <w:rsid w:val="00756DF3"/>
    <w:rsid w:val="007571E0"/>
    <w:rsid w:val="007575CB"/>
    <w:rsid w:val="00757862"/>
    <w:rsid w:val="007608A7"/>
    <w:rsid w:val="00762033"/>
    <w:rsid w:val="00762A95"/>
    <w:rsid w:val="0076351A"/>
    <w:rsid w:val="0076370A"/>
    <w:rsid w:val="007637BF"/>
    <w:rsid w:val="00763AB6"/>
    <w:rsid w:val="0076427E"/>
    <w:rsid w:val="007646AA"/>
    <w:rsid w:val="00764AB5"/>
    <w:rsid w:val="0076591A"/>
    <w:rsid w:val="00767315"/>
    <w:rsid w:val="00767C60"/>
    <w:rsid w:val="00770DB2"/>
    <w:rsid w:val="00771381"/>
    <w:rsid w:val="00771F5E"/>
    <w:rsid w:val="007722F7"/>
    <w:rsid w:val="0077255E"/>
    <w:rsid w:val="00773054"/>
    <w:rsid w:val="007730C6"/>
    <w:rsid w:val="00773C38"/>
    <w:rsid w:val="0077457C"/>
    <w:rsid w:val="00774799"/>
    <w:rsid w:val="00774CE2"/>
    <w:rsid w:val="00774F60"/>
    <w:rsid w:val="00775FF1"/>
    <w:rsid w:val="0077670D"/>
    <w:rsid w:val="00777830"/>
    <w:rsid w:val="00777DDF"/>
    <w:rsid w:val="00784308"/>
    <w:rsid w:val="00784454"/>
    <w:rsid w:val="00784CC0"/>
    <w:rsid w:val="007850C0"/>
    <w:rsid w:val="00786C2D"/>
    <w:rsid w:val="00786DC2"/>
    <w:rsid w:val="0079095E"/>
    <w:rsid w:val="0079143F"/>
    <w:rsid w:val="00791889"/>
    <w:rsid w:val="0079382F"/>
    <w:rsid w:val="007944B5"/>
    <w:rsid w:val="0079564D"/>
    <w:rsid w:val="00795883"/>
    <w:rsid w:val="007967F0"/>
    <w:rsid w:val="007969CE"/>
    <w:rsid w:val="00796CE6"/>
    <w:rsid w:val="00797425"/>
    <w:rsid w:val="007A044E"/>
    <w:rsid w:val="007A0BDA"/>
    <w:rsid w:val="007A0CC2"/>
    <w:rsid w:val="007A0E89"/>
    <w:rsid w:val="007A1B36"/>
    <w:rsid w:val="007A1D67"/>
    <w:rsid w:val="007A2C7D"/>
    <w:rsid w:val="007A3666"/>
    <w:rsid w:val="007A416C"/>
    <w:rsid w:val="007A42B5"/>
    <w:rsid w:val="007A4911"/>
    <w:rsid w:val="007A4E08"/>
    <w:rsid w:val="007A4F7F"/>
    <w:rsid w:val="007A5B54"/>
    <w:rsid w:val="007A74DB"/>
    <w:rsid w:val="007B0872"/>
    <w:rsid w:val="007B1097"/>
    <w:rsid w:val="007B1243"/>
    <w:rsid w:val="007B1A88"/>
    <w:rsid w:val="007B2730"/>
    <w:rsid w:val="007B281E"/>
    <w:rsid w:val="007B39B0"/>
    <w:rsid w:val="007B3AEC"/>
    <w:rsid w:val="007B3FE3"/>
    <w:rsid w:val="007B407D"/>
    <w:rsid w:val="007B5F5A"/>
    <w:rsid w:val="007B613B"/>
    <w:rsid w:val="007B6EF3"/>
    <w:rsid w:val="007C0499"/>
    <w:rsid w:val="007C0539"/>
    <w:rsid w:val="007C0978"/>
    <w:rsid w:val="007C0B9F"/>
    <w:rsid w:val="007C0C47"/>
    <w:rsid w:val="007C0E78"/>
    <w:rsid w:val="007C11BF"/>
    <w:rsid w:val="007C184F"/>
    <w:rsid w:val="007C1A08"/>
    <w:rsid w:val="007C2A99"/>
    <w:rsid w:val="007C34E3"/>
    <w:rsid w:val="007C3E11"/>
    <w:rsid w:val="007C5512"/>
    <w:rsid w:val="007C588D"/>
    <w:rsid w:val="007C63AD"/>
    <w:rsid w:val="007C6E55"/>
    <w:rsid w:val="007C7078"/>
    <w:rsid w:val="007C7383"/>
    <w:rsid w:val="007C73F7"/>
    <w:rsid w:val="007D0E78"/>
    <w:rsid w:val="007D12F5"/>
    <w:rsid w:val="007D31BC"/>
    <w:rsid w:val="007D3590"/>
    <w:rsid w:val="007D48D2"/>
    <w:rsid w:val="007D5C74"/>
    <w:rsid w:val="007D7F0A"/>
    <w:rsid w:val="007E019D"/>
    <w:rsid w:val="007E1B22"/>
    <w:rsid w:val="007E1BD2"/>
    <w:rsid w:val="007E3D48"/>
    <w:rsid w:val="007E4783"/>
    <w:rsid w:val="007E47B6"/>
    <w:rsid w:val="007E49E7"/>
    <w:rsid w:val="007E5EAA"/>
    <w:rsid w:val="007E6308"/>
    <w:rsid w:val="007E67D2"/>
    <w:rsid w:val="007E7EC5"/>
    <w:rsid w:val="007E7F29"/>
    <w:rsid w:val="007F02AC"/>
    <w:rsid w:val="007F145C"/>
    <w:rsid w:val="007F1829"/>
    <w:rsid w:val="007F1841"/>
    <w:rsid w:val="007F2C79"/>
    <w:rsid w:val="007F318F"/>
    <w:rsid w:val="007F352B"/>
    <w:rsid w:val="007F4D43"/>
    <w:rsid w:val="007F5619"/>
    <w:rsid w:val="007F5E2F"/>
    <w:rsid w:val="007F5E58"/>
    <w:rsid w:val="007F6047"/>
    <w:rsid w:val="007F6CEF"/>
    <w:rsid w:val="007F6F0E"/>
    <w:rsid w:val="007F7CEB"/>
    <w:rsid w:val="00801EA1"/>
    <w:rsid w:val="008023AB"/>
    <w:rsid w:val="008024AA"/>
    <w:rsid w:val="00802651"/>
    <w:rsid w:val="00805285"/>
    <w:rsid w:val="008065DC"/>
    <w:rsid w:val="0080668B"/>
    <w:rsid w:val="0080692E"/>
    <w:rsid w:val="00807E0E"/>
    <w:rsid w:val="00810028"/>
    <w:rsid w:val="008104C9"/>
    <w:rsid w:val="008107DE"/>
    <w:rsid w:val="00810AED"/>
    <w:rsid w:val="00810CAA"/>
    <w:rsid w:val="008112F6"/>
    <w:rsid w:val="00812008"/>
    <w:rsid w:val="00812654"/>
    <w:rsid w:val="00812C13"/>
    <w:rsid w:val="0081407C"/>
    <w:rsid w:val="008143B7"/>
    <w:rsid w:val="00815E34"/>
    <w:rsid w:val="0081631A"/>
    <w:rsid w:val="00817225"/>
    <w:rsid w:val="00817249"/>
    <w:rsid w:val="00817CCF"/>
    <w:rsid w:val="008210F9"/>
    <w:rsid w:val="00821324"/>
    <w:rsid w:val="008214CB"/>
    <w:rsid w:val="0082181C"/>
    <w:rsid w:val="00823F3D"/>
    <w:rsid w:val="00823F8F"/>
    <w:rsid w:val="00827F55"/>
    <w:rsid w:val="00827FB1"/>
    <w:rsid w:val="0083035D"/>
    <w:rsid w:val="00830FEE"/>
    <w:rsid w:val="00831502"/>
    <w:rsid w:val="00831F83"/>
    <w:rsid w:val="00832164"/>
    <w:rsid w:val="0083264B"/>
    <w:rsid w:val="008338DD"/>
    <w:rsid w:val="00833C46"/>
    <w:rsid w:val="00834436"/>
    <w:rsid w:val="00836871"/>
    <w:rsid w:val="00836BB4"/>
    <w:rsid w:val="0083762E"/>
    <w:rsid w:val="00837C80"/>
    <w:rsid w:val="00837E86"/>
    <w:rsid w:val="008404B2"/>
    <w:rsid w:val="00841DB1"/>
    <w:rsid w:val="00842349"/>
    <w:rsid w:val="00842699"/>
    <w:rsid w:val="00843D77"/>
    <w:rsid w:val="008444C3"/>
    <w:rsid w:val="008444EA"/>
    <w:rsid w:val="008445AC"/>
    <w:rsid w:val="00844E64"/>
    <w:rsid w:val="0084533B"/>
    <w:rsid w:val="00846FDF"/>
    <w:rsid w:val="00847BB7"/>
    <w:rsid w:val="00847E6E"/>
    <w:rsid w:val="00851C31"/>
    <w:rsid w:val="00852054"/>
    <w:rsid w:val="008525F7"/>
    <w:rsid w:val="00854327"/>
    <w:rsid w:val="00854EBE"/>
    <w:rsid w:val="008552DD"/>
    <w:rsid w:val="008558C3"/>
    <w:rsid w:val="00856BAE"/>
    <w:rsid w:val="00857136"/>
    <w:rsid w:val="00862AA5"/>
    <w:rsid w:val="008633A2"/>
    <w:rsid w:val="0086345E"/>
    <w:rsid w:val="00863AB8"/>
    <w:rsid w:val="00864A64"/>
    <w:rsid w:val="00864D91"/>
    <w:rsid w:val="00865B2A"/>
    <w:rsid w:val="0086764A"/>
    <w:rsid w:val="008676A0"/>
    <w:rsid w:val="00867809"/>
    <w:rsid w:val="008700DA"/>
    <w:rsid w:val="008708AF"/>
    <w:rsid w:val="00871824"/>
    <w:rsid w:val="00871E62"/>
    <w:rsid w:val="00872762"/>
    <w:rsid w:val="008733DB"/>
    <w:rsid w:val="0087382C"/>
    <w:rsid w:val="00873C70"/>
    <w:rsid w:val="008742D2"/>
    <w:rsid w:val="00874B16"/>
    <w:rsid w:val="00875033"/>
    <w:rsid w:val="00875BB3"/>
    <w:rsid w:val="0087790A"/>
    <w:rsid w:val="00880917"/>
    <w:rsid w:val="00880A56"/>
    <w:rsid w:val="00880D07"/>
    <w:rsid w:val="00880D5D"/>
    <w:rsid w:val="00883449"/>
    <w:rsid w:val="00883E36"/>
    <w:rsid w:val="00884352"/>
    <w:rsid w:val="00884E99"/>
    <w:rsid w:val="00885FC0"/>
    <w:rsid w:val="00886B86"/>
    <w:rsid w:val="00887472"/>
    <w:rsid w:val="00887613"/>
    <w:rsid w:val="00887C2D"/>
    <w:rsid w:val="00887F37"/>
    <w:rsid w:val="0089018E"/>
    <w:rsid w:val="008908EE"/>
    <w:rsid w:val="00891E94"/>
    <w:rsid w:val="00892388"/>
    <w:rsid w:val="00892897"/>
    <w:rsid w:val="008935D5"/>
    <w:rsid w:val="00894274"/>
    <w:rsid w:val="00894AEF"/>
    <w:rsid w:val="008955BA"/>
    <w:rsid w:val="00896296"/>
    <w:rsid w:val="008965ED"/>
    <w:rsid w:val="00897034"/>
    <w:rsid w:val="008970AE"/>
    <w:rsid w:val="00897440"/>
    <w:rsid w:val="00897EC0"/>
    <w:rsid w:val="00897FAF"/>
    <w:rsid w:val="008A2E77"/>
    <w:rsid w:val="008A3636"/>
    <w:rsid w:val="008A42BD"/>
    <w:rsid w:val="008A4E5B"/>
    <w:rsid w:val="008A5FA8"/>
    <w:rsid w:val="008A6772"/>
    <w:rsid w:val="008A7375"/>
    <w:rsid w:val="008A7F03"/>
    <w:rsid w:val="008B0A74"/>
    <w:rsid w:val="008B0AEC"/>
    <w:rsid w:val="008B14BA"/>
    <w:rsid w:val="008B1A25"/>
    <w:rsid w:val="008B25C3"/>
    <w:rsid w:val="008B39F9"/>
    <w:rsid w:val="008B52D8"/>
    <w:rsid w:val="008B5829"/>
    <w:rsid w:val="008B5E2F"/>
    <w:rsid w:val="008B6A1E"/>
    <w:rsid w:val="008B79DA"/>
    <w:rsid w:val="008B7FF1"/>
    <w:rsid w:val="008C28D6"/>
    <w:rsid w:val="008C3580"/>
    <w:rsid w:val="008C3597"/>
    <w:rsid w:val="008C4031"/>
    <w:rsid w:val="008C4AFF"/>
    <w:rsid w:val="008C4E08"/>
    <w:rsid w:val="008C4FBB"/>
    <w:rsid w:val="008C4FF7"/>
    <w:rsid w:val="008C5BFE"/>
    <w:rsid w:val="008C5CA8"/>
    <w:rsid w:val="008C5E14"/>
    <w:rsid w:val="008C73F1"/>
    <w:rsid w:val="008C7545"/>
    <w:rsid w:val="008C7D94"/>
    <w:rsid w:val="008D02F9"/>
    <w:rsid w:val="008D11AF"/>
    <w:rsid w:val="008D16EE"/>
    <w:rsid w:val="008D1A0E"/>
    <w:rsid w:val="008D1F6F"/>
    <w:rsid w:val="008D305A"/>
    <w:rsid w:val="008D327F"/>
    <w:rsid w:val="008D3AE9"/>
    <w:rsid w:val="008D3BBE"/>
    <w:rsid w:val="008D51FA"/>
    <w:rsid w:val="008D523E"/>
    <w:rsid w:val="008D52EB"/>
    <w:rsid w:val="008D53A1"/>
    <w:rsid w:val="008D5CA8"/>
    <w:rsid w:val="008D67E4"/>
    <w:rsid w:val="008D729D"/>
    <w:rsid w:val="008D7EF1"/>
    <w:rsid w:val="008E0197"/>
    <w:rsid w:val="008E0314"/>
    <w:rsid w:val="008E0B8D"/>
    <w:rsid w:val="008E0F7F"/>
    <w:rsid w:val="008E15A9"/>
    <w:rsid w:val="008E1DE4"/>
    <w:rsid w:val="008E2089"/>
    <w:rsid w:val="008E248E"/>
    <w:rsid w:val="008E4393"/>
    <w:rsid w:val="008E49C9"/>
    <w:rsid w:val="008E4EBC"/>
    <w:rsid w:val="008E5FEA"/>
    <w:rsid w:val="008E6331"/>
    <w:rsid w:val="008F13BF"/>
    <w:rsid w:val="008F1635"/>
    <w:rsid w:val="008F25BE"/>
    <w:rsid w:val="008F37D3"/>
    <w:rsid w:val="008F3C92"/>
    <w:rsid w:val="008F5683"/>
    <w:rsid w:val="008F5D9C"/>
    <w:rsid w:val="008F647E"/>
    <w:rsid w:val="008F6C1B"/>
    <w:rsid w:val="008F71D8"/>
    <w:rsid w:val="009000B0"/>
    <w:rsid w:val="00900B63"/>
    <w:rsid w:val="00902B9E"/>
    <w:rsid w:val="009037D0"/>
    <w:rsid w:val="00903C1D"/>
    <w:rsid w:val="00903C83"/>
    <w:rsid w:val="00904370"/>
    <w:rsid w:val="00905646"/>
    <w:rsid w:val="0090778D"/>
    <w:rsid w:val="00910A2F"/>
    <w:rsid w:val="00910AF2"/>
    <w:rsid w:val="00911353"/>
    <w:rsid w:val="00912039"/>
    <w:rsid w:val="009123F6"/>
    <w:rsid w:val="00912927"/>
    <w:rsid w:val="00915D6A"/>
    <w:rsid w:val="00920569"/>
    <w:rsid w:val="00920696"/>
    <w:rsid w:val="009209F9"/>
    <w:rsid w:val="00923F99"/>
    <w:rsid w:val="00924253"/>
    <w:rsid w:val="0092460C"/>
    <w:rsid w:val="00924F11"/>
    <w:rsid w:val="009259B0"/>
    <w:rsid w:val="00927199"/>
    <w:rsid w:val="00930714"/>
    <w:rsid w:val="0093135C"/>
    <w:rsid w:val="0093227E"/>
    <w:rsid w:val="00932697"/>
    <w:rsid w:val="00932BF8"/>
    <w:rsid w:val="0093317A"/>
    <w:rsid w:val="00933499"/>
    <w:rsid w:val="00933B31"/>
    <w:rsid w:val="00934209"/>
    <w:rsid w:val="00934D37"/>
    <w:rsid w:val="00935150"/>
    <w:rsid w:val="0093541E"/>
    <w:rsid w:val="009362AF"/>
    <w:rsid w:val="00936F76"/>
    <w:rsid w:val="00941865"/>
    <w:rsid w:val="009420E8"/>
    <w:rsid w:val="00942A39"/>
    <w:rsid w:val="00943660"/>
    <w:rsid w:val="00944141"/>
    <w:rsid w:val="009475FA"/>
    <w:rsid w:val="00950395"/>
    <w:rsid w:val="00951170"/>
    <w:rsid w:val="009524E1"/>
    <w:rsid w:val="00952BCF"/>
    <w:rsid w:val="00954AD8"/>
    <w:rsid w:val="00956437"/>
    <w:rsid w:val="0095764A"/>
    <w:rsid w:val="009578EF"/>
    <w:rsid w:val="00957B32"/>
    <w:rsid w:val="00960F29"/>
    <w:rsid w:val="00961045"/>
    <w:rsid w:val="00961607"/>
    <w:rsid w:val="009620CC"/>
    <w:rsid w:val="00962238"/>
    <w:rsid w:val="00962CA7"/>
    <w:rsid w:val="00964FD2"/>
    <w:rsid w:val="009666FE"/>
    <w:rsid w:val="00967440"/>
    <w:rsid w:val="00967A8E"/>
    <w:rsid w:val="009704E7"/>
    <w:rsid w:val="00970929"/>
    <w:rsid w:val="00970D52"/>
    <w:rsid w:val="009718CF"/>
    <w:rsid w:val="00972004"/>
    <w:rsid w:val="009728D1"/>
    <w:rsid w:val="009751FE"/>
    <w:rsid w:val="009765DD"/>
    <w:rsid w:val="0097688D"/>
    <w:rsid w:val="0098044E"/>
    <w:rsid w:val="00980D15"/>
    <w:rsid w:val="00982D3A"/>
    <w:rsid w:val="00982F25"/>
    <w:rsid w:val="00984A4F"/>
    <w:rsid w:val="00984F16"/>
    <w:rsid w:val="009867DE"/>
    <w:rsid w:val="00986E96"/>
    <w:rsid w:val="0098783F"/>
    <w:rsid w:val="00990389"/>
    <w:rsid w:val="009924C7"/>
    <w:rsid w:val="009949CE"/>
    <w:rsid w:val="009949D2"/>
    <w:rsid w:val="00995F6E"/>
    <w:rsid w:val="00996C3D"/>
    <w:rsid w:val="00997289"/>
    <w:rsid w:val="00997F65"/>
    <w:rsid w:val="009A088E"/>
    <w:rsid w:val="009A1876"/>
    <w:rsid w:val="009A1BE1"/>
    <w:rsid w:val="009A1C9E"/>
    <w:rsid w:val="009A1E50"/>
    <w:rsid w:val="009A2519"/>
    <w:rsid w:val="009A59F7"/>
    <w:rsid w:val="009A5AFE"/>
    <w:rsid w:val="009A734E"/>
    <w:rsid w:val="009A7918"/>
    <w:rsid w:val="009A7E65"/>
    <w:rsid w:val="009B20D6"/>
    <w:rsid w:val="009B2636"/>
    <w:rsid w:val="009B3CFB"/>
    <w:rsid w:val="009B482F"/>
    <w:rsid w:val="009B58F9"/>
    <w:rsid w:val="009B656A"/>
    <w:rsid w:val="009C0049"/>
    <w:rsid w:val="009C0A97"/>
    <w:rsid w:val="009C3522"/>
    <w:rsid w:val="009C4614"/>
    <w:rsid w:val="009C4D31"/>
    <w:rsid w:val="009C4FCF"/>
    <w:rsid w:val="009C5064"/>
    <w:rsid w:val="009C6A42"/>
    <w:rsid w:val="009C7001"/>
    <w:rsid w:val="009C75C7"/>
    <w:rsid w:val="009D07CF"/>
    <w:rsid w:val="009D0E0C"/>
    <w:rsid w:val="009D1901"/>
    <w:rsid w:val="009D1D8F"/>
    <w:rsid w:val="009D24FC"/>
    <w:rsid w:val="009D25E4"/>
    <w:rsid w:val="009D2630"/>
    <w:rsid w:val="009D3C52"/>
    <w:rsid w:val="009D3D04"/>
    <w:rsid w:val="009D6B45"/>
    <w:rsid w:val="009E349C"/>
    <w:rsid w:val="009E3D6F"/>
    <w:rsid w:val="009E4FE5"/>
    <w:rsid w:val="009E4FFB"/>
    <w:rsid w:val="009E5E61"/>
    <w:rsid w:val="009E635E"/>
    <w:rsid w:val="009E6929"/>
    <w:rsid w:val="009E7A74"/>
    <w:rsid w:val="009F19C7"/>
    <w:rsid w:val="009F2E6A"/>
    <w:rsid w:val="009F359C"/>
    <w:rsid w:val="009F518C"/>
    <w:rsid w:val="009F5FF6"/>
    <w:rsid w:val="009F6B61"/>
    <w:rsid w:val="00A01409"/>
    <w:rsid w:val="00A02B63"/>
    <w:rsid w:val="00A03D4F"/>
    <w:rsid w:val="00A03E46"/>
    <w:rsid w:val="00A045D7"/>
    <w:rsid w:val="00A04B7B"/>
    <w:rsid w:val="00A04C96"/>
    <w:rsid w:val="00A05C93"/>
    <w:rsid w:val="00A06577"/>
    <w:rsid w:val="00A065EC"/>
    <w:rsid w:val="00A07019"/>
    <w:rsid w:val="00A072A8"/>
    <w:rsid w:val="00A11AF8"/>
    <w:rsid w:val="00A1241F"/>
    <w:rsid w:val="00A127CF"/>
    <w:rsid w:val="00A15653"/>
    <w:rsid w:val="00A16201"/>
    <w:rsid w:val="00A16A52"/>
    <w:rsid w:val="00A17324"/>
    <w:rsid w:val="00A212BA"/>
    <w:rsid w:val="00A21A84"/>
    <w:rsid w:val="00A21CB2"/>
    <w:rsid w:val="00A21E8A"/>
    <w:rsid w:val="00A23F3F"/>
    <w:rsid w:val="00A247B1"/>
    <w:rsid w:val="00A24A35"/>
    <w:rsid w:val="00A25623"/>
    <w:rsid w:val="00A25D2F"/>
    <w:rsid w:val="00A26811"/>
    <w:rsid w:val="00A26C33"/>
    <w:rsid w:val="00A311BB"/>
    <w:rsid w:val="00A31EB9"/>
    <w:rsid w:val="00A33E72"/>
    <w:rsid w:val="00A33F10"/>
    <w:rsid w:val="00A34536"/>
    <w:rsid w:val="00A347B6"/>
    <w:rsid w:val="00A34F36"/>
    <w:rsid w:val="00A35056"/>
    <w:rsid w:val="00A35B98"/>
    <w:rsid w:val="00A35E9A"/>
    <w:rsid w:val="00A36C7A"/>
    <w:rsid w:val="00A3721B"/>
    <w:rsid w:val="00A40A2D"/>
    <w:rsid w:val="00A41F80"/>
    <w:rsid w:val="00A502B1"/>
    <w:rsid w:val="00A5040C"/>
    <w:rsid w:val="00A51310"/>
    <w:rsid w:val="00A525D6"/>
    <w:rsid w:val="00A52EC2"/>
    <w:rsid w:val="00A54F4B"/>
    <w:rsid w:val="00A55A82"/>
    <w:rsid w:val="00A568B5"/>
    <w:rsid w:val="00A603B1"/>
    <w:rsid w:val="00A60D29"/>
    <w:rsid w:val="00A60EA4"/>
    <w:rsid w:val="00A61B9C"/>
    <w:rsid w:val="00A62383"/>
    <w:rsid w:val="00A62FA0"/>
    <w:rsid w:val="00A637A9"/>
    <w:rsid w:val="00A63873"/>
    <w:rsid w:val="00A639C1"/>
    <w:rsid w:val="00A6417A"/>
    <w:rsid w:val="00A64552"/>
    <w:rsid w:val="00A65562"/>
    <w:rsid w:val="00A65DF0"/>
    <w:rsid w:val="00A663C4"/>
    <w:rsid w:val="00A668F6"/>
    <w:rsid w:val="00A673D6"/>
    <w:rsid w:val="00A678ED"/>
    <w:rsid w:val="00A7004F"/>
    <w:rsid w:val="00A70D3C"/>
    <w:rsid w:val="00A70FA2"/>
    <w:rsid w:val="00A71FB1"/>
    <w:rsid w:val="00A72A56"/>
    <w:rsid w:val="00A740F9"/>
    <w:rsid w:val="00A741B2"/>
    <w:rsid w:val="00A7465C"/>
    <w:rsid w:val="00A756C4"/>
    <w:rsid w:val="00A7578F"/>
    <w:rsid w:val="00A7626B"/>
    <w:rsid w:val="00A76EDF"/>
    <w:rsid w:val="00A775EA"/>
    <w:rsid w:val="00A779DB"/>
    <w:rsid w:val="00A80334"/>
    <w:rsid w:val="00A80503"/>
    <w:rsid w:val="00A80D6C"/>
    <w:rsid w:val="00A81C46"/>
    <w:rsid w:val="00A823D6"/>
    <w:rsid w:val="00A83083"/>
    <w:rsid w:val="00A83513"/>
    <w:rsid w:val="00A8435C"/>
    <w:rsid w:val="00A84E09"/>
    <w:rsid w:val="00A85C8D"/>
    <w:rsid w:val="00A85F6D"/>
    <w:rsid w:val="00A86523"/>
    <w:rsid w:val="00A91398"/>
    <w:rsid w:val="00A91AF5"/>
    <w:rsid w:val="00A940FC"/>
    <w:rsid w:val="00A95226"/>
    <w:rsid w:val="00A95CB9"/>
    <w:rsid w:val="00A95CF0"/>
    <w:rsid w:val="00A95FE4"/>
    <w:rsid w:val="00A96EEF"/>
    <w:rsid w:val="00A97CC4"/>
    <w:rsid w:val="00AA02DB"/>
    <w:rsid w:val="00AA0EC0"/>
    <w:rsid w:val="00AA10B1"/>
    <w:rsid w:val="00AA1227"/>
    <w:rsid w:val="00AA1519"/>
    <w:rsid w:val="00AA1C2A"/>
    <w:rsid w:val="00AA2D12"/>
    <w:rsid w:val="00AA326D"/>
    <w:rsid w:val="00AA328F"/>
    <w:rsid w:val="00AA4936"/>
    <w:rsid w:val="00AA5A62"/>
    <w:rsid w:val="00AA5D24"/>
    <w:rsid w:val="00AA7174"/>
    <w:rsid w:val="00AB0498"/>
    <w:rsid w:val="00AB28B3"/>
    <w:rsid w:val="00AB2F0B"/>
    <w:rsid w:val="00AB4C7B"/>
    <w:rsid w:val="00AB5027"/>
    <w:rsid w:val="00AC1D93"/>
    <w:rsid w:val="00AC2467"/>
    <w:rsid w:val="00AC2C1D"/>
    <w:rsid w:val="00AC2EB3"/>
    <w:rsid w:val="00AC35EC"/>
    <w:rsid w:val="00AC5006"/>
    <w:rsid w:val="00AC5642"/>
    <w:rsid w:val="00AC6102"/>
    <w:rsid w:val="00AC6ECB"/>
    <w:rsid w:val="00AC744A"/>
    <w:rsid w:val="00AC773E"/>
    <w:rsid w:val="00AC7D0F"/>
    <w:rsid w:val="00AD111D"/>
    <w:rsid w:val="00AD2140"/>
    <w:rsid w:val="00AD2545"/>
    <w:rsid w:val="00AD387C"/>
    <w:rsid w:val="00AD61EC"/>
    <w:rsid w:val="00AD72DB"/>
    <w:rsid w:val="00AD7DBC"/>
    <w:rsid w:val="00AD7F2A"/>
    <w:rsid w:val="00AE130B"/>
    <w:rsid w:val="00AE193F"/>
    <w:rsid w:val="00AE1AB6"/>
    <w:rsid w:val="00AE1B93"/>
    <w:rsid w:val="00AE23A8"/>
    <w:rsid w:val="00AE2736"/>
    <w:rsid w:val="00AE311D"/>
    <w:rsid w:val="00AE456B"/>
    <w:rsid w:val="00AE48FB"/>
    <w:rsid w:val="00AE6344"/>
    <w:rsid w:val="00AE75A4"/>
    <w:rsid w:val="00AE772A"/>
    <w:rsid w:val="00AF0122"/>
    <w:rsid w:val="00AF0A47"/>
    <w:rsid w:val="00AF0E05"/>
    <w:rsid w:val="00AF167C"/>
    <w:rsid w:val="00AF24DB"/>
    <w:rsid w:val="00AF3083"/>
    <w:rsid w:val="00AF3ED5"/>
    <w:rsid w:val="00AF558F"/>
    <w:rsid w:val="00AF55F5"/>
    <w:rsid w:val="00AF656F"/>
    <w:rsid w:val="00AF6935"/>
    <w:rsid w:val="00AF7706"/>
    <w:rsid w:val="00AF7809"/>
    <w:rsid w:val="00AF7B59"/>
    <w:rsid w:val="00B01CD7"/>
    <w:rsid w:val="00B031D6"/>
    <w:rsid w:val="00B032B6"/>
    <w:rsid w:val="00B0469F"/>
    <w:rsid w:val="00B04C5B"/>
    <w:rsid w:val="00B05396"/>
    <w:rsid w:val="00B0575E"/>
    <w:rsid w:val="00B06841"/>
    <w:rsid w:val="00B06FF1"/>
    <w:rsid w:val="00B07411"/>
    <w:rsid w:val="00B07BF8"/>
    <w:rsid w:val="00B07C1C"/>
    <w:rsid w:val="00B07CE2"/>
    <w:rsid w:val="00B07EC1"/>
    <w:rsid w:val="00B104C0"/>
    <w:rsid w:val="00B1127B"/>
    <w:rsid w:val="00B11AAA"/>
    <w:rsid w:val="00B145AC"/>
    <w:rsid w:val="00B14CA8"/>
    <w:rsid w:val="00B14E29"/>
    <w:rsid w:val="00B14E59"/>
    <w:rsid w:val="00B1560C"/>
    <w:rsid w:val="00B16284"/>
    <w:rsid w:val="00B1665E"/>
    <w:rsid w:val="00B17786"/>
    <w:rsid w:val="00B17BA3"/>
    <w:rsid w:val="00B20831"/>
    <w:rsid w:val="00B22507"/>
    <w:rsid w:val="00B233FD"/>
    <w:rsid w:val="00B2487F"/>
    <w:rsid w:val="00B24D90"/>
    <w:rsid w:val="00B25871"/>
    <w:rsid w:val="00B259F2"/>
    <w:rsid w:val="00B25E74"/>
    <w:rsid w:val="00B31C3F"/>
    <w:rsid w:val="00B3247C"/>
    <w:rsid w:val="00B328C3"/>
    <w:rsid w:val="00B338AA"/>
    <w:rsid w:val="00B34654"/>
    <w:rsid w:val="00B3476E"/>
    <w:rsid w:val="00B34FF4"/>
    <w:rsid w:val="00B353DA"/>
    <w:rsid w:val="00B36C94"/>
    <w:rsid w:val="00B36F1E"/>
    <w:rsid w:val="00B37742"/>
    <w:rsid w:val="00B37801"/>
    <w:rsid w:val="00B4052F"/>
    <w:rsid w:val="00B413F7"/>
    <w:rsid w:val="00B413FB"/>
    <w:rsid w:val="00B416CF"/>
    <w:rsid w:val="00B41E49"/>
    <w:rsid w:val="00B42255"/>
    <w:rsid w:val="00B425EF"/>
    <w:rsid w:val="00B43BB1"/>
    <w:rsid w:val="00B44A51"/>
    <w:rsid w:val="00B44BD5"/>
    <w:rsid w:val="00B4583D"/>
    <w:rsid w:val="00B45B81"/>
    <w:rsid w:val="00B45CE9"/>
    <w:rsid w:val="00B462FA"/>
    <w:rsid w:val="00B46E36"/>
    <w:rsid w:val="00B47E1E"/>
    <w:rsid w:val="00B50021"/>
    <w:rsid w:val="00B503B2"/>
    <w:rsid w:val="00B50506"/>
    <w:rsid w:val="00B50B3E"/>
    <w:rsid w:val="00B5108C"/>
    <w:rsid w:val="00B5138B"/>
    <w:rsid w:val="00B514EB"/>
    <w:rsid w:val="00B5193F"/>
    <w:rsid w:val="00B519A5"/>
    <w:rsid w:val="00B5222B"/>
    <w:rsid w:val="00B54C7B"/>
    <w:rsid w:val="00B565DE"/>
    <w:rsid w:val="00B567FF"/>
    <w:rsid w:val="00B56D49"/>
    <w:rsid w:val="00B57643"/>
    <w:rsid w:val="00B62453"/>
    <w:rsid w:val="00B635E6"/>
    <w:rsid w:val="00B65851"/>
    <w:rsid w:val="00B65880"/>
    <w:rsid w:val="00B65DB3"/>
    <w:rsid w:val="00B663F1"/>
    <w:rsid w:val="00B664A1"/>
    <w:rsid w:val="00B665B9"/>
    <w:rsid w:val="00B67002"/>
    <w:rsid w:val="00B67685"/>
    <w:rsid w:val="00B67955"/>
    <w:rsid w:val="00B70DFF"/>
    <w:rsid w:val="00B71AC7"/>
    <w:rsid w:val="00B71CB0"/>
    <w:rsid w:val="00B7485C"/>
    <w:rsid w:val="00B760D8"/>
    <w:rsid w:val="00B76DB0"/>
    <w:rsid w:val="00B76F46"/>
    <w:rsid w:val="00B77962"/>
    <w:rsid w:val="00B77E11"/>
    <w:rsid w:val="00B809F8"/>
    <w:rsid w:val="00B80C97"/>
    <w:rsid w:val="00B80E7B"/>
    <w:rsid w:val="00B811B8"/>
    <w:rsid w:val="00B84820"/>
    <w:rsid w:val="00B8518F"/>
    <w:rsid w:val="00B855B3"/>
    <w:rsid w:val="00B865D8"/>
    <w:rsid w:val="00B86938"/>
    <w:rsid w:val="00B873F6"/>
    <w:rsid w:val="00B8762C"/>
    <w:rsid w:val="00B87D5C"/>
    <w:rsid w:val="00B905ED"/>
    <w:rsid w:val="00B90936"/>
    <w:rsid w:val="00B91494"/>
    <w:rsid w:val="00B91CC5"/>
    <w:rsid w:val="00B92A0C"/>
    <w:rsid w:val="00B932ED"/>
    <w:rsid w:val="00B93534"/>
    <w:rsid w:val="00B93E3B"/>
    <w:rsid w:val="00B94240"/>
    <w:rsid w:val="00B948C7"/>
    <w:rsid w:val="00B94B76"/>
    <w:rsid w:val="00B94E99"/>
    <w:rsid w:val="00B95B7D"/>
    <w:rsid w:val="00B960F7"/>
    <w:rsid w:val="00B97789"/>
    <w:rsid w:val="00BA00EA"/>
    <w:rsid w:val="00BA182A"/>
    <w:rsid w:val="00BA2C7A"/>
    <w:rsid w:val="00BA2ED0"/>
    <w:rsid w:val="00BA42E8"/>
    <w:rsid w:val="00BA4BDC"/>
    <w:rsid w:val="00BA58EB"/>
    <w:rsid w:val="00BA5D61"/>
    <w:rsid w:val="00BA6A84"/>
    <w:rsid w:val="00BA6B30"/>
    <w:rsid w:val="00BA756D"/>
    <w:rsid w:val="00BB1BCA"/>
    <w:rsid w:val="00BB1CF6"/>
    <w:rsid w:val="00BB215C"/>
    <w:rsid w:val="00BB2A4D"/>
    <w:rsid w:val="00BB2B42"/>
    <w:rsid w:val="00BB3845"/>
    <w:rsid w:val="00BB5AEF"/>
    <w:rsid w:val="00BB6EA8"/>
    <w:rsid w:val="00BB78F6"/>
    <w:rsid w:val="00BC0747"/>
    <w:rsid w:val="00BC0B15"/>
    <w:rsid w:val="00BC1525"/>
    <w:rsid w:val="00BC2164"/>
    <w:rsid w:val="00BC2AA5"/>
    <w:rsid w:val="00BC37D7"/>
    <w:rsid w:val="00BC40C6"/>
    <w:rsid w:val="00BC41F8"/>
    <w:rsid w:val="00BC55D9"/>
    <w:rsid w:val="00BC56F5"/>
    <w:rsid w:val="00BC688A"/>
    <w:rsid w:val="00BC7B77"/>
    <w:rsid w:val="00BD086B"/>
    <w:rsid w:val="00BD18A5"/>
    <w:rsid w:val="00BD1B8A"/>
    <w:rsid w:val="00BD1C24"/>
    <w:rsid w:val="00BD1D6F"/>
    <w:rsid w:val="00BD200D"/>
    <w:rsid w:val="00BD294C"/>
    <w:rsid w:val="00BD2FDA"/>
    <w:rsid w:val="00BD4400"/>
    <w:rsid w:val="00BD49F4"/>
    <w:rsid w:val="00BD4ADB"/>
    <w:rsid w:val="00BD624C"/>
    <w:rsid w:val="00BD64B2"/>
    <w:rsid w:val="00BD6AE1"/>
    <w:rsid w:val="00BD6FDE"/>
    <w:rsid w:val="00BD7015"/>
    <w:rsid w:val="00BD7243"/>
    <w:rsid w:val="00BE255E"/>
    <w:rsid w:val="00BE268A"/>
    <w:rsid w:val="00BE274E"/>
    <w:rsid w:val="00BE2B62"/>
    <w:rsid w:val="00BE363D"/>
    <w:rsid w:val="00BE420C"/>
    <w:rsid w:val="00BE5240"/>
    <w:rsid w:val="00BE588B"/>
    <w:rsid w:val="00BE5931"/>
    <w:rsid w:val="00BE5C5A"/>
    <w:rsid w:val="00BE5FB2"/>
    <w:rsid w:val="00BE63A8"/>
    <w:rsid w:val="00BE64B2"/>
    <w:rsid w:val="00BE717C"/>
    <w:rsid w:val="00BE774D"/>
    <w:rsid w:val="00BF04D5"/>
    <w:rsid w:val="00BF06F3"/>
    <w:rsid w:val="00BF277E"/>
    <w:rsid w:val="00BF4C42"/>
    <w:rsid w:val="00BF53E4"/>
    <w:rsid w:val="00BF55F3"/>
    <w:rsid w:val="00BF5ACD"/>
    <w:rsid w:val="00BF5E25"/>
    <w:rsid w:val="00BF64BC"/>
    <w:rsid w:val="00BF7287"/>
    <w:rsid w:val="00C00657"/>
    <w:rsid w:val="00C0142A"/>
    <w:rsid w:val="00C01A0C"/>
    <w:rsid w:val="00C02119"/>
    <w:rsid w:val="00C033BE"/>
    <w:rsid w:val="00C034BC"/>
    <w:rsid w:val="00C043C1"/>
    <w:rsid w:val="00C048C6"/>
    <w:rsid w:val="00C04EA4"/>
    <w:rsid w:val="00C0541A"/>
    <w:rsid w:val="00C06169"/>
    <w:rsid w:val="00C06840"/>
    <w:rsid w:val="00C06B6C"/>
    <w:rsid w:val="00C102F7"/>
    <w:rsid w:val="00C1053F"/>
    <w:rsid w:val="00C1089B"/>
    <w:rsid w:val="00C10900"/>
    <w:rsid w:val="00C10B43"/>
    <w:rsid w:val="00C1195D"/>
    <w:rsid w:val="00C1222B"/>
    <w:rsid w:val="00C1280A"/>
    <w:rsid w:val="00C128A0"/>
    <w:rsid w:val="00C12D64"/>
    <w:rsid w:val="00C1376B"/>
    <w:rsid w:val="00C13A7D"/>
    <w:rsid w:val="00C156F2"/>
    <w:rsid w:val="00C159CC"/>
    <w:rsid w:val="00C171C6"/>
    <w:rsid w:val="00C173B3"/>
    <w:rsid w:val="00C173DB"/>
    <w:rsid w:val="00C21ACE"/>
    <w:rsid w:val="00C22833"/>
    <w:rsid w:val="00C22C40"/>
    <w:rsid w:val="00C235A6"/>
    <w:rsid w:val="00C23F43"/>
    <w:rsid w:val="00C24517"/>
    <w:rsid w:val="00C24676"/>
    <w:rsid w:val="00C2614E"/>
    <w:rsid w:val="00C2700F"/>
    <w:rsid w:val="00C27667"/>
    <w:rsid w:val="00C3079A"/>
    <w:rsid w:val="00C3189B"/>
    <w:rsid w:val="00C32469"/>
    <w:rsid w:val="00C327A9"/>
    <w:rsid w:val="00C32D4B"/>
    <w:rsid w:val="00C33D95"/>
    <w:rsid w:val="00C33F08"/>
    <w:rsid w:val="00C34461"/>
    <w:rsid w:val="00C3496B"/>
    <w:rsid w:val="00C366F6"/>
    <w:rsid w:val="00C36DB0"/>
    <w:rsid w:val="00C36F22"/>
    <w:rsid w:val="00C37200"/>
    <w:rsid w:val="00C376EA"/>
    <w:rsid w:val="00C37A88"/>
    <w:rsid w:val="00C402A9"/>
    <w:rsid w:val="00C403A4"/>
    <w:rsid w:val="00C40735"/>
    <w:rsid w:val="00C40ED9"/>
    <w:rsid w:val="00C418B7"/>
    <w:rsid w:val="00C422A5"/>
    <w:rsid w:val="00C4376A"/>
    <w:rsid w:val="00C44367"/>
    <w:rsid w:val="00C444F8"/>
    <w:rsid w:val="00C46381"/>
    <w:rsid w:val="00C4647E"/>
    <w:rsid w:val="00C46850"/>
    <w:rsid w:val="00C46934"/>
    <w:rsid w:val="00C469BB"/>
    <w:rsid w:val="00C47CB6"/>
    <w:rsid w:val="00C50484"/>
    <w:rsid w:val="00C509B6"/>
    <w:rsid w:val="00C51798"/>
    <w:rsid w:val="00C520D4"/>
    <w:rsid w:val="00C5217E"/>
    <w:rsid w:val="00C52DA6"/>
    <w:rsid w:val="00C533CB"/>
    <w:rsid w:val="00C53D4E"/>
    <w:rsid w:val="00C53F6A"/>
    <w:rsid w:val="00C568BA"/>
    <w:rsid w:val="00C5704C"/>
    <w:rsid w:val="00C5785A"/>
    <w:rsid w:val="00C606B3"/>
    <w:rsid w:val="00C60827"/>
    <w:rsid w:val="00C61CFF"/>
    <w:rsid w:val="00C6206B"/>
    <w:rsid w:val="00C62311"/>
    <w:rsid w:val="00C62EFA"/>
    <w:rsid w:val="00C630C7"/>
    <w:rsid w:val="00C630EF"/>
    <w:rsid w:val="00C65509"/>
    <w:rsid w:val="00C662FF"/>
    <w:rsid w:val="00C663F6"/>
    <w:rsid w:val="00C66B69"/>
    <w:rsid w:val="00C7016E"/>
    <w:rsid w:val="00C714E6"/>
    <w:rsid w:val="00C74EF1"/>
    <w:rsid w:val="00C7608C"/>
    <w:rsid w:val="00C7637C"/>
    <w:rsid w:val="00C76B44"/>
    <w:rsid w:val="00C76C54"/>
    <w:rsid w:val="00C77BAD"/>
    <w:rsid w:val="00C80678"/>
    <w:rsid w:val="00C8076D"/>
    <w:rsid w:val="00C81062"/>
    <w:rsid w:val="00C825C0"/>
    <w:rsid w:val="00C83CC5"/>
    <w:rsid w:val="00C84449"/>
    <w:rsid w:val="00C854F0"/>
    <w:rsid w:val="00C85E68"/>
    <w:rsid w:val="00C86033"/>
    <w:rsid w:val="00C86C6D"/>
    <w:rsid w:val="00C9021E"/>
    <w:rsid w:val="00C915DB"/>
    <w:rsid w:val="00C91678"/>
    <w:rsid w:val="00C91CA2"/>
    <w:rsid w:val="00C93913"/>
    <w:rsid w:val="00C94265"/>
    <w:rsid w:val="00C943F5"/>
    <w:rsid w:val="00C96EB3"/>
    <w:rsid w:val="00C9759C"/>
    <w:rsid w:val="00CA0484"/>
    <w:rsid w:val="00CA1527"/>
    <w:rsid w:val="00CA180C"/>
    <w:rsid w:val="00CA219D"/>
    <w:rsid w:val="00CA3E86"/>
    <w:rsid w:val="00CA425E"/>
    <w:rsid w:val="00CA5D66"/>
    <w:rsid w:val="00CA65A4"/>
    <w:rsid w:val="00CA6AF5"/>
    <w:rsid w:val="00CB1B72"/>
    <w:rsid w:val="00CB31AF"/>
    <w:rsid w:val="00CB4205"/>
    <w:rsid w:val="00CB45EF"/>
    <w:rsid w:val="00CB530A"/>
    <w:rsid w:val="00CB79A8"/>
    <w:rsid w:val="00CC0224"/>
    <w:rsid w:val="00CC12A6"/>
    <w:rsid w:val="00CC1437"/>
    <w:rsid w:val="00CC1C2E"/>
    <w:rsid w:val="00CC7180"/>
    <w:rsid w:val="00CC7B13"/>
    <w:rsid w:val="00CD1033"/>
    <w:rsid w:val="00CD1380"/>
    <w:rsid w:val="00CD1E58"/>
    <w:rsid w:val="00CD207C"/>
    <w:rsid w:val="00CD2339"/>
    <w:rsid w:val="00CD29DE"/>
    <w:rsid w:val="00CD2ABC"/>
    <w:rsid w:val="00CD3D4C"/>
    <w:rsid w:val="00CD4B75"/>
    <w:rsid w:val="00CD53D3"/>
    <w:rsid w:val="00CD56E6"/>
    <w:rsid w:val="00CD62E3"/>
    <w:rsid w:val="00CD68DB"/>
    <w:rsid w:val="00CD6EA6"/>
    <w:rsid w:val="00CD7FD1"/>
    <w:rsid w:val="00CE03F2"/>
    <w:rsid w:val="00CE0AC9"/>
    <w:rsid w:val="00CE38A3"/>
    <w:rsid w:val="00CE47E6"/>
    <w:rsid w:val="00CE51C8"/>
    <w:rsid w:val="00CE69D2"/>
    <w:rsid w:val="00CE78BB"/>
    <w:rsid w:val="00CF0655"/>
    <w:rsid w:val="00CF152D"/>
    <w:rsid w:val="00CF1DE1"/>
    <w:rsid w:val="00CF2BD0"/>
    <w:rsid w:val="00CF3B08"/>
    <w:rsid w:val="00CF4E41"/>
    <w:rsid w:val="00CF56F3"/>
    <w:rsid w:val="00CF6076"/>
    <w:rsid w:val="00CF7158"/>
    <w:rsid w:val="00CF7757"/>
    <w:rsid w:val="00D008EF"/>
    <w:rsid w:val="00D00BA6"/>
    <w:rsid w:val="00D00F21"/>
    <w:rsid w:val="00D01B8F"/>
    <w:rsid w:val="00D026FD"/>
    <w:rsid w:val="00D03C9C"/>
    <w:rsid w:val="00D03E2B"/>
    <w:rsid w:val="00D046A7"/>
    <w:rsid w:val="00D05B75"/>
    <w:rsid w:val="00D06FDC"/>
    <w:rsid w:val="00D10A68"/>
    <w:rsid w:val="00D1148E"/>
    <w:rsid w:val="00D115BC"/>
    <w:rsid w:val="00D133B3"/>
    <w:rsid w:val="00D13620"/>
    <w:rsid w:val="00D142ED"/>
    <w:rsid w:val="00D14898"/>
    <w:rsid w:val="00D14D3F"/>
    <w:rsid w:val="00D15652"/>
    <w:rsid w:val="00D15753"/>
    <w:rsid w:val="00D15AA7"/>
    <w:rsid w:val="00D15FF8"/>
    <w:rsid w:val="00D16421"/>
    <w:rsid w:val="00D1685D"/>
    <w:rsid w:val="00D169AA"/>
    <w:rsid w:val="00D16E74"/>
    <w:rsid w:val="00D1741A"/>
    <w:rsid w:val="00D17456"/>
    <w:rsid w:val="00D17C55"/>
    <w:rsid w:val="00D17C87"/>
    <w:rsid w:val="00D205A2"/>
    <w:rsid w:val="00D20CE2"/>
    <w:rsid w:val="00D210B4"/>
    <w:rsid w:val="00D22D85"/>
    <w:rsid w:val="00D2333B"/>
    <w:rsid w:val="00D23BE9"/>
    <w:rsid w:val="00D23C65"/>
    <w:rsid w:val="00D24164"/>
    <w:rsid w:val="00D24251"/>
    <w:rsid w:val="00D25F2C"/>
    <w:rsid w:val="00D267B2"/>
    <w:rsid w:val="00D279D9"/>
    <w:rsid w:val="00D27BDF"/>
    <w:rsid w:val="00D31138"/>
    <w:rsid w:val="00D31A57"/>
    <w:rsid w:val="00D33379"/>
    <w:rsid w:val="00D33C88"/>
    <w:rsid w:val="00D33F51"/>
    <w:rsid w:val="00D341FA"/>
    <w:rsid w:val="00D34582"/>
    <w:rsid w:val="00D3598C"/>
    <w:rsid w:val="00D366FC"/>
    <w:rsid w:val="00D379E2"/>
    <w:rsid w:val="00D37B47"/>
    <w:rsid w:val="00D40060"/>
    <w:rsid w:val="00D42CCA"/>
    <w:rsid w:val="00D42D3A"/>
    <w:rsid w:val="00D42D57"/>
    <w:rsid w:val="00D42F2E"/>
    <w:rsid w:val="00D43280"/>
    <w:rsid w:val="00D43F69"/>
    <w:rsid w:val="00D44249"/>
    <w:rsid w:val="00D44855"/>
    <w:rsid w:val="00D44C4D"/>
    <w:rsid w:val="00D463C6"/>
    <w:rsid w:val="00D46DB8"/>
    <w:rsid w:val="00D47218"/>
    <w:rsid w:val="00D5128A"/>
    <w:rsid w:val="00D5225A"/>
    <w:rsid w:val="00D532E6"/>
    <w:rsid w:val="00D535F4"/>
    <w:rsid w:val="00D53EDA"/>
    <w:rsid w:val="00D543B9"/>
    <w:rsid w:val="00D54646"/>
    <w:rsid w:val="00D55FB5"/>
    <w:rsid w:val="00D565EC"/>
    <w:rsid w:val="00D61640"/>
    <w:rsid w:val="00D61A8D"/>
    <w:rsid w:val="00D6298B"/>
    <w:rsid w:val="00D64C47"/>
    <w:rsid w:val="00D6515B"/>
    <w:rsid w:val="00D654A4"/>
    <w:rsid w:val="00D6588F"/>
    <w:rsid w:val="00D65D49"/>
    <w:rsid w:val="00D6775B"/>
    <w:rsid w:val="00D67929"/>
    <w:rsid w:val="00D737BD"/>
    <w:rsid w:val="00D746DF"/>
    <w:rsid w:val="00D7470B"/>
    <w:rsid w:val="00D75190"/>
    <w:rsid w:val="00D76AAF"/>
    <w:rsid w:val="00D76C76"/>
    <w:rsid w:val="00D770F9"/>
    <w:rsid w:val="00D777D3"/>
    <w:rsid w:val="00D82217"/>
    <w:rsid w:val="00D82CDA"/>
    <w:rsid w:val="00D82D80"/>
    <w:rsid w:val="00D82FAB"/>
    <w:rsid w:val="00D83C8F"/>
    <w:rsid w:val="00D83FAC"/>
    <w:rsid w:val="00D84227"/>
    <w:rsid w:val="00D85EE7"/>
    <w:rsid w:val="00D8610E"/>
    <w:rsid w:val="00D86A91"/>
    <w:rsid w:val="00D86C47"/>
    <w:rsid w:val="00D87321"/>
    <w:rsid w:val="00D87AFB"/>
    <w:rsid w:val="00D90681"/>
    <w:rsid w:val="00D910D5"/>
    <w:rsid w:val="00D91A98"/>
    <w:rsid w:val="00D92223"/>
    <w:rsid w:val="00D92F37"/>
    <w:rsid w:val="00D93381"/>
    <w:rsid w:val="00D934C7"/>
    <w:rsid w:val="00D93640"/>
    <w:rsid w:val="00D93EE8"/>
    <w:rsid w:val="00D94F91"/>
    <w:rsid w:val="00D95176"/>
    <w:rsid w:val="00D95D11"/>
    <w:rsid w:val="00D95E1D"/>
    <w:rsid w:val="00D96B9F"/>
    <w:rsid w:val="00D96CE0"/>
    <w:rsid w:val="00D97A46"/>
    <w:rsid w:val="00DA478E"/>
    <w:rsid w:val="00DA60EC"/>
    <w:rsid w:val="00DA618C"/>
    <w:rsid w:val="00DA639A"/>
    <w:rsid w:val="00DA6601"/>
    <w:rsid w:val="00DA7DFC"/>
    <w:rsid w:val="00DB005A"/>
    <w:rsid w:val="00DB00A2"/>
    <w:rsid w:val="00DB1123"/>
    <w:rsid w:val="00DB5A5E"/>
    <w:rsid w:val="00DB7098"/>
    <w:rsid w:val="00DC09DD"/>
    <w:rsid w:val="00DC12CB"/>
    <w:rsid w:val="00DC1AB5"/>
    <w:rsid w:val="00DC1D8C"/>
    <w:rsid w:val="00DC33ED"/>
    <w:rsid w:val="00DC3BC8"/>
    <w:rsid w:val="00DC484E"/>
    <w:rsid w:val="00DC58EE"/>
    <w:rsid w:val="00DC6685"/>
    <w:rsid w:val="00DC6ED3"/>
    <w:rsid w:val="00DD1D0F"/>
    <w:rsid w:val="00DD384F"/>
    <w:rsid w:val="00DD4327"/>
    <w:rsid w:val="00DD47D1"/>
    <w:rsid w:val="00DD59CB"/>
    <w:rsid w:val="00DD5E35"/>
    <w:rsid w:val="00DD6DF5"/>
    <w:rsid w:val="00DD724B"/>
    <w:rsid w:val="00DD787E"/>
    <w:rsid w:val="00DE0567"/>
    <w:rsid w:val="00DE2125"/>
    <w:rsid w:val="00DE21FA"/>
    <w:rsid w:val="00DE22F4"/>
    <w:rsid w:val="00DE2E94"/>
    <w:rsid w:val="00DE3869"/>
    <w:rsid w:val="00DE453D"/>
    <w:rsid w:val="00DE62AF"/>
    <w:rsid w:val="00DE79A1"/>
    <w:rsid w:val="00DF05D3"/>
    <w:rsid w:val="00DF1D2B"/>
    <w:rsid w:val="00DF260A"/>
    <w:rsid w:val="00DF2624"/>
    <w:rsid w:val="00DF38E0"/>
    <w:rsid w:val="00DF3995"/>
    <w:rsid w:val="00DF4645"/>
    <w:rsid w:val="00DF518E"/>
    <w:rsid w:val="00DF53DB"/>
    <w:rsid w:val="00DF5699"/>
    <w:rsid w:val="00DF5903"/>
    <w:rsid w:val="00DF6AFB"/>
    <w:rsid w:val="00DF6EBD"/>
    <w:rsid w:val="00DF7F4E"/>
    <w:rsid w:val="00E00948"/>
    <w:rsid w:val="00E009B2"/>
    <w:rsid w:val="00E01B83"/>
    <w:rsid w:val="00E0318F"/>
    <w:rsid w:val="00E03FD0"/>
    <w:rsid w:val="00E066BF"/>
    <w:rsid w:val="00E07194"/>
    <w:rsid w:val="00E07841"/>
    <w:rsid w:val="00E078E0"/>
    <w:rsid w:val="00E07AA8"/>
    <w:rsid w:val="00E1067C"/>
    <w:rsid w:val="00E1095A"/>
    <w:rsid w:val="00E11668"/>
    <w:rsid w:val="00E15C61"/>
    <w:rsid w:val="00E165DD"/>
    <w:rsid w:val="00E16955"/>
    <w:rsid w:val="00E17806"/>
    <w:rsid w:val="00E20CEC"/>
    <w:rsid w:val="00E219AA"/>
    <w:rsid w:val="00E21C25"/>
    <w:rsid w:val="00E228AA"/>
    <w:rsid w:val="00E23077"/>
    <w:rsid w:val="00E24FC4"/>
    <w:rsid w:val="00E25BAD"/>
    <w:rsid w:val="00E267BC"/>
    <w:rsid w:val="00E271FA"/>
    <w:rsid w:val="00E27C2B"/>
    <w:rsid w:val="00E307AA"/>
    <w:rsid w:val="00E30F12"/>
    <w:rsid w:val="00E32A7E"/>
    <w:rsid w:val="00E32D5E"/>
    <w:rsid w:val="00E3325D"/>
    <w:rsid w:val="00E335BC"/>
    <w:rsid w:val="00E339B9"/>
    <w:rsid w:val="00E348BB"/>
    <w:rsid w:val="00E351A9"/>
    <w:rsid w:val="00E36144"/>
    <w:rsid w:val="00E36DA1"/>
    <w:rsid w:val="00E372EE"/>
    <w:rsid w:val="00E37687"/>
    <w:rsid w:val="00E378BD"/>
    <w:rsid w:val="00E37F54"/>
    <w:rsid w:val="00E403E8"/>
    <w:rsid w:val="00E40B00"/>
    <w:rsid w:val="00E40B14"/>
    <w:rsid w:val="00E41BBB"/>
    <w:rsid w:val="00E433E2"/>
    <w:rsid w:val="00E44172"/>
    <w:rsid w:val="00E44B9D"/>
    <w:rsid w:val="00E458B0"/>
    <w:rsid w:val="00E466EB"/>
    <w:rsid w:val="00E46D74"/>
    <w:rsid w:val="00E47361"/>
    <w:rsid w:val="00E50730"/>
    <w:rsid w:val="00E51450"/>
    <w:rsid w:val="00E5165A"/>
    <w:rsid w:val="00E522D7"/>
    <w:rsid w:val="00E52AAF"/>
    <w:rsid w:val="00E533F2"/>
    <w:rsid w:val="00E54473"/>
    <w:rsid w:val="00E55212"/>
    <w:rsid w:val="00E55589"/>
    <w:rsid w:val="00E56C91"/>
    <w:rsid w:val="00E57636"/>
    <w:rsid w:val="00E57A0A"/>
    <w:rsid w:val="00E61CA9"/>
    <w:rsid w:val="00E6224B"/>
    <w:rsid w:val="00E643E4"/>
    <w:rsid w:val="00E65430"/>
    <w:rsid w:val="00E66911"/>
    <w:rsid w:val="00E6716C"/>
    <w:rsid w:val="00E70B30"/>
    <w:rsid w:val="00E714D5"/>
    <w:rsid w:val="00E71690"/>
    <w:rsid w:val="00E731FF"/>
    <w:rsid w:val="00E73EB0"/>
    <w:rsid w:val="00E75FD0"/>
    <w:rsid w:val="00E7696F"/>
    <w:rsid w:val="00E76A48"/>
    <w:rsid w:val="00E76BF2"/>
    <w:rsid w:val="00E76D4C"/>
    <w:rsid w:val="00E77496"/>
    <w:rsid w:val="00E775FB"/>
    <w:rsid w:val="00E8031E"/>
    <w:rsid w:val="00E8036D"/>
    <w:rsid w:val="00E811B2"/>
    <w:rsid w:val="00E81241"/>
    <w:rsid w:val="00E81462"/>
    <w:rsid w:val="00E816D5"/>
    <w:rsid w:val="00E82281"/>
    <w:rsid w:val="00E82894"/>
    <w:rsid w:val="00E82971"/>
    <w:rsid w:val="00E82C3D"/>
    <w:rsid w:val="00E83CD0"/>
    <w:rsid w:val="00E844C6"/>
    <w:rsid w:val="00E847AE"/>
    <w:rsid w:val="00E8594A"/>
    <w:rsid w:val="00E85C32"/>
    <w:rsid w:val="00E85C77"/>
    <w:rsid w:val="00E86368"/>
    <w:rsid w:val="00E878BD"/>
    <w:rsid w:val="00E87903"/>
    <w:rsid w:val="00E87F34"/>
    <w:rsid w:val="00E90322"/>
    <w:rsid w:val="00E9248E"/>
    <w:rsid w:val="00E932DD"/>
    <w:rsid w:val="00E94A69"/>
    <w:rsid w:val="00E94B19"/>
    <w:rsid w:val="00E94E44"/>
    <w:rsid w:val="00E94FAD"/>
    <w:rsid w:val="00E96260"/>
    <w:rsid w:val="00E97859"/>
    <w:rsid w:val="00EA02DB"/>
    <w:rsid w:val="00EA1A1D"/>
    <w:rsid w:val="00EA25DD"/>
    <w:rsid w:val="00EA267E"/>
    <w:rsid w:val="00EA359C"/>
    <w:rsid w:val="00EA3F54"/>
    <w:rsid w:val="00EA43EC"/>
    <w:rsid w:val="00EA52EE"/>
    <w:rsid w:val="00EA535A"/>
    <w:rsid w:val="00EA5A34"/>
    <w:rsid w:val="00EA5DBB"/>
    <w:rsid w:val="00EA658D"/>
    <w:rsid w:val="00EA762B"/>
    <w:rsid w:val="00EA78D5"/>
    <w:rsid w:val="00EA7B64"/>
    <w:rsid w:val="00EB0812"/>
    <w:rsid w:val="00EB08DA"/>
    <w:rsid w:val="00EB0AD4"/>
    <w:rsid w:val="00EB0C32"/>
    <w:rsid w:val="00EB41AA"/>
    <w:rsid w:val="00EB50B1"/>
    <w:rsid w:val="00EB5A6F"/>
    <w:rsid w:val="00EB6837"/>
    <w:rsid w:val="00EB7AFE"/>
    <w:rsid w:val="00EB7C93"/>
    <w:rsid w:val="00EC0109"/>
    <w:rsid w:val="00EC0FBF"/>
    <w:rsid w:val="00EC4B0C"/>
    <w:rsid w:val="00EC5378"/>
    <w:rsid w:val="00EC5A0B"/>
    <w:rsid w:val="00EC5C42"/>
    <w:rsid w:val="00EC5E3B"/>
    <w:rsid w:val="00EC6093"/>
    <w:rsid w:val="00EC6BC4"/>
    <w:rsid w:val="00EC762E"/>
    <w:rsid w:val="00ED00DA"/>
    <w:rsid w:val="00ED089B"/>
    <w:rsid w:val="00ED1111"/>
    <w:rsid w:val="00ED1B06"/>
    <w:rsid w:val="00ED1F74"/>
    <w:rsid w:val="00ED3637"/>
    <w:rsid w:val="00ED441A"/>
    <w:rsid w:val="00ED452C"/>
    <w:rsid w:val="00ED51C4"/>
    <w:rsid w:val="00ED5A4D"/>
    <w:rsid w:val="00ED7004"/>
    <w:rsid w:val="00ED78F3"/>
    <w:rsid w:val="00ED7C18"/>
    <w:rsid w:val="00EE052D"/>
    <w:rsid w:val="00EE1405"/>
    <w:rsid w:val="00EE19B1"/>
    <w:rsid w:val="00EE27EB"/>
    <w:rsid w:val="00EE2BE0"/>
    <w:rsid w:val="00EE38E8"/>
    <w:rsid w:val="00EE3C6D"/>
    <w:rsid w:val="00EE76E8"/>
    <w:rsid w:val="00EE7DF3"/>
    <w:rsid w:val="00EF0FA5"/>
    <w:rsid w:val="00EF112A"/>
    <w:rsid w:val="00EF182A"/>
    <w:rsid w:val="00EF27F9"/>
    <w:rsid w:val="00EF2FB0"/>
    <w:rsid w:val="00EF32CF"/>
    <w:rsid w:val="00EF352D"/>
    <w:rsid w:val="00EF3C5E"/>
    <w:rsid w:val="00EF4CA2"/>
    <w:rsid w:val="00EF4DE2"/>
    <w:rsid w:val="00EF4E29"/>
    <w:rsid w:val="00EF4E47"/>
    <w:rsid w:val="00EF5801"/>
    <w:rsid w:val="00EF5804"/>
    <w:rsid w:val="00EF5811"/>
    <w:rsid w:val="00EF5B15"/>
    <w:rsid w:val="00EF64DA"/>
    <w:rsid w:val="00EF765A"/>
    <w:rsid w:val="00EF76B6"/>
    <w:rsid w:val="00EF7FD5"/>
    <w:rsid w:val="00F00006"/>
    <w:rsid w:val="00F005C0"/>
    <w:rsid w:val="00F00EE2"/>
    <w:rsid w:val="00F01175"/>
    <w:rsid w:val="00F01F86"/>
    <w:rsid w:val="00F02379"/>
    <w:rsid w:val="00F02EEB"/>
    <w:rsid w:val="00F0413B"/>
    <w:rsid w:val="00F044D9"/>
    <w:rsid w:val="00F05DB6"/>
    <w:rsid w:val="00F067FA"/>
    <w:rsid w:val="00F07925"/>
    <w:rsid w:val="00F0798A"/>
    <w:rsid w:val="00F102F9"/>
    <w:rsid w:val="00F10903"/>
    <w:rsid w:val="00F11D39"/>
    <w:rsid w:val="00F121D9"/>
    <w:rsid w:val="00F121E0"/>
    <w:rsid w:val="00F1452B"/>
    <w:rsid w:val="00F14FBD"/>
    <w:rsid w:val="00F16B72"/>
    <w:rsid w:val="00F17091"/>
    <w:rsid w:val="00F17916"/>
    <w:rsid w:val="00F20556"/>
    <w:rsid w:val="00F20DD1"/>
    <w:rsid w:val="00F23B44"/>
    <w:rsid w:val="00F23D7E"/>
    <w:rsid w:val="00F23FB5"/>
    <w:rsid w:val="00F250CB"/>
    <w:rsid w:val="00F27007"/>
    <w:rsid w:val="00F314F2"/>
    <w:rsid w:val="00F31823"/>
    <w:rsid w:val="00F31B38"/>
    <w:rsid w:val="00F3280C"/>
    <w:rsid w:val="00F3357B"/>
    <w:rsid w:val="00F339E2"/>
    <w:rsid w:val="00F33EEE"/>
    <w:rsid w:val="00F33F43"/>
    <w:rsid w:val="00F344AE"/>
    <w:rsid w:val="00F34CAE"/>
    <w:rsid w:val="00F35C84"/>
    <w:rsid w:val="00F36F66"/>
    <w:rsid w:val="00F37066"/>
    <w:rsid w:val="00F372BC"/>
    <w:rsid w:val="00F37380"/>
    <w:rsid w:val="00F37A40"/>
    <w:rsid w:val="00F37E88"/>
    <w:rsid w:val="00F40AFD"/>
    <w:rsid w:val="00F41A91"/>
    <w:rsid w:val="00F43211"/>
    <w:rsid w:val="00F437DB"/>
    <w:rsid w:val="00F4390B"/>
    <w:rsid w:val="00F463D9"/>
    <w:rsid w:val="00F46E48"/>
    <w:rsid w:val="00F473CF"/>
    <w:rsid w:val="00F47CD9"/>
    <w:rsid w:val="00F51CCE"/>
    <w:rsid w:val="00F51D13"/>
    <w:rsid w:val="00F51D4D"/>
    <w:rsid w:val="00F5459B"/>
    <w:rsid w:val="00F54BE3"/>
    <w:rsid w:val="00F55C05"/>
    <w:rsid w:val="00F55F9F"/>
    <w:rsid w:val="00F56CA0"/>
    <w:rsid w:val="00F57DE0"/>
    <w:rsid w:val="00F605DB"/>
    <w:rsid w:val="00F60B3F"/>
    <w:rsid w:val="00F60CCB"/>
    <w:rsid w:val="00F6316E"/>
    <w:rsid w:val="00F63588"/>
    <w:rsid w:val="00F635A1"/>
    <w:rsid w:val="00F635F5"/>
    <w:rsid w:val="00F64962"/>
    <w:rsid w:val="00F654F9"/>
    <w:rsid w:val="00F65DBB"/>
    <w:rsid w:val="00F675F0"/>
    <w:rsid w:val="00F7022C"/>
    <w:rsid w:val="00F70665"/>
    <w:rsid w:val="00F72A5F"/>
    <w:rsid w:val="00F73B77"/>
    <w:rsid w:val="00F74097"/>
    <w:rsid w:val="00F74A15"/>
    <w:rsid w:val="00F758BB"/>
    <w:rsid w:val="00F75DAC"/>
    <w:rsid w:val="00F75E7D"/>
    <w:rsid w:val="00F75F0F"/>
    <w:rsid w:val="00F75F6B"/>
    <w:rsid w:val="00F76657"/>
    <w:rsid w:val="00F77129"/>
    <w:rsid w:val="00F77570"/>
    <w:rsid w:val="00F8103B"/>
    <w:rsid w:val="00F82640"/>
    <w:rsid w:val="00F82F35"/>
    <w:rsid w:val="00F8436D"/>
    <w:rsid w:val="00F84E70"/>
    <w:rsid w:val="00F854B9"/>
    <w:rsid w:val="00F867C3"/>
    <w:rsid w:val="00F869EA"/>
    <w:rsid w:val="00F86C8E"/>
    <w:rsid w:val="00F8741A"/>
    <w:rsid w:val="00F927C4"/>
    <w:rsid w:val="00F92A01"/>
    <w:rsid w:val="00F93040"/>
    <w:rsid w:val="00F930AE"/>
    <w:rsid w:val="00F93ED8"/>
    <w:rsid w:val="00F93F61"/>
    <w:rsid w:val="00F943A9"/>
    <w:rsid w:val="00F96E2E"/>
    <w:rsid w:val="00FA00F4"/>
    <w:rsid w:val="00FA0E49"/>
    <w:rsid w:val="00FA0F30"/>
    <w:rsid w:val="00FA13F7"/>
    <w:rsid w:val="00FA1B5A"/>
    <w:rsid w:val="00FA38A5"/>
    <w:rsid w:val="00FA4709"/>
    <w:rsid w:val="00FA5150"/>
    <w:rsid w:val="00FA6FBC"/>
    <w:rsid w:val="00FA737F"/>
    <w:rsid w:val="00FB1176"/>
    <w:rsid w:val="00FB129B"/>
    <w:rsid w:val="00FB13A8"/>
    <w:rsid w:val="00FB26B4"/>
    <w:rsid w:val="00FB2EEF"/>
    <w:rsid w:val="00FB317B"/>
    <w:rsid w:val="00FB455C"/>
    <w:rsid w:val="00FB55D3"/>
    <w:rsid w:val="00FB56A2"/>
    <w:rsid w:val="00FB660F"/>
    <w:rsid w:val="00FB66AF"/>
    <w:rsid w:val="00FB6A27"/>
    <w:rsid w:val="00FC101F"/>
    <w:rsid w:val="00FC115F"/>
    <w:rsid w:val="00FC253D"/>
    <w:rsid w:val="00FC4074"/>
    <w:rsid w:val="00FC47CA"/>
    <w:rsid w:val="00FC5A8B"/>
    <w:rsid w:val="00FC60A8"/>
    <w:rsid w:val="00FC6AD7"/>
    <w:rsid w:val="00FC6C9D"/>
    <w:rsid w:val="00FC79D3"/>
    <w:rsid w:val="00FD2B65"/>
    <w:rsid w:val="00FD2BBF"/>
    <w:rsid w:val="00FD3BB8"/>
    <w:rsid w:val="00FD5957"/>
    <w:rsid w:val="00FD6A52"/>
    <w:rsid w:val="00FD6C2C"/>
    <w:rsid w:val="00FD7E03"/>
    <w:rsid w:val="00FE02B1"/>
    <w:rsid w:val="00FE0DDB"/>
    <w:rsid w:val="00FE268B"/>
    <w:rsid w:val="00FE2AE4"/>
    <w:rsid w:val="00FE49D6"/>
    <w:rsid w:val="00FE7E66"/>
    <w:rsid w:val="00FF1E7B"/>
    <w:rsid w:val="00FF3A1B"/>
    <w:rsid w:val="00FF4FB7"/>
    <w:rsid w:val="00FF646E"/>
  </w:rsids>
  <m:mathPr>
    <m:mathFont m:val="Code"/>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F42C1C"/>
    <w:rPr>
      <w:rFonts w:ascii="Times New Roman" w:hAnsi="Times New Roman"/>
    </w:rPr>
  </w:style>
  <w:style w:type="paragraph" w:styleId="Heading3">
    <w:name w:val="heading 3"/>
    <w:basedOn w:val="Normal"/>
    <w:link w:val="Heading3Char"/>
    <w:uiPriority w:val="9"/>
    <w:qFormat/>
    <w:rsid w:val="004F57B7"/>
    <w:pPr>
      <w:spacing w:before="100" w:beforeAutospacing="1" w:after="100" w:afterAutospacing="1"/>
      <w:outlineLvl w:val="2"/>
    </w:pPr>
    <w:rPr>
      <w:rFonts w:eastAsia="Times New Roman" w:cs="Times New Roman"/>
      <w:b/>
      <w:bCs/>
      <w:sz w:val="27"/>
      <w:szCs w:val="27"/>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LineNumber">
    <w:name w:val="line number"/>
    <w:basedOn w:val="DefaultParagraphFont"/>
    <w:unhideWhenUsed/>
    <w:rsid w:val="00880D07"/>
  </w:style>
  <w:style w:type="paragraph" w:styleId="NormalWeb">
    <w:name w:val="Normal (Web)"/>
    <w:basedOn w:val="Normal"/>
    <w:uiPriority w:val="99"/>
    <w:rsid w:val="00321427"/>
    <w:pPr>
      <w:spacing w:beforeLines="1" w:afterLines="1"/>
    </w:pPr>
    <w:rPr>
      <w:rFonts w:ascii="Times" w:eastAsia="Calibri" w:hAnsi="Times" w:cs="Times New Roman"/>
      <w:sz w:val="20"/>
      <w:szCs w:val="20"/>
    </w:rPr>
  </w:style>
  <w:style w:type="character" w:styleId="CommentReference">
    <w:name w:val="annotation reference"/>
    <w:basedOn w:val="DefaultParagraphFont"/>
    <w:uiPriority w:val="99"/>
    <w:rsid w:val="00670C51"/>
    <w:rPr>
      <w:sz w:val="18"/>
      <w:szCs w:val="18"/>
    </w:rPr>
  </w:style>
  <w:style w:type="paragraph" w:styleId="CommentText">
    <w:name w:val="annotation text"/>
    <w:basedOn w:val="Normal"/>
    <w:link w:val="CommentTextChar"/>
    <w:uiPriority w:val="99"/>
    <w:rsid w:val="00670C51"/>
  </w:style>
  <w:style w:type="character" w:customStyle="1" w:styleId="CommentTextChar">
    <w:name w:val="Comment Text Char"/>
    <w:basedOn w:val="DefaultParagraphFont"/>
    <w:link w:val="CommentText"/>
    <w:uiPriority w:val="99"/>
    <w:rsid w:val="00670C51"/>
    <w:rPr>
      <w:rFonts w:ascii="Times New Roman" w:hAnsi="Times New Roman"/>
    </w:rPr>
  </w:style>
  <w:style w:type="paragraph" w:styleId="CommentSubject">
    <w:name w:val="annotation subject"/>
    <w:basedOn w:val="CommentText"/>
    <w:next w:val="CommentText"/>
    <w:link w:val="CommentSubjectChar"/>
    <w:uiPriority w:val="99"/>
    <w:rsid w:val="00670C51"/>
    <w:rPr>
      <w:b/>
      <w:bCs/>
      <w:sz w:val="20"/>
      <w:szCs w:val="20"/>
    </w:rPr>
  </w:style>
  <w:style w:type="character" w:customStyle="1" w:styleId="CommentSubjectChar">
    <w:name w:val="Comment Subject Char"/>
    <w:basedOn w:val="CommentTextChar"/>
    <w:link w:val="CommentSubject"/>
    <w:uiPriority w:val="99"/>
    <w:rsid w:val="00670C51"/>
    <w:rPr>
      <w:rFonts w:ascii="Times New Roman" w:hAnsi="Times New Roman"/>
      <w:b/>
      <w:bCs/>
      <w:sz w:val="20"/>
      <w:szCs w:val="20"/>
    </w:rPr>
  </w:style>
  <w:style w:type="paragraph" w:styleId="BalloonText">
    <w:name w:val="Balloon Text"/>
    <w:basedOn w:val="Normal"/>
    <w:link w:val="BalloonTextChar"/>
    <w:uiPriority w:val="99"/>
    <w:rsid w:val="00670C51"/>
    <w:rPr>
      <w:rFonts w:ascii="Lucida Grande" w:hAnsi="Lucida Grande"/>
      <w:sz w:val="18"/>
      <w:szCs w:val="18"/>
    </w:rPr>
  </w:style>
  <w:style w:type="character" w:customStyle="1" w:styleId="BalloonTextChar">
    <w:name w:val="Balloon Text Char"/>
    <w:basedOn w:val="DefaultParagraphFont"/>
    <w:link w:val="BalloonText"/>
    <w:uiPriority w:val="99"/>
    <w:rsid w:val="00670C51"/>
    <w:rPr>
      <w:rFonts w:ascii="Lucida Grande" w:hAnsi="Lucida Grande"/>
      <w:sz w:val="18"/>
      <w:szCs w:val="18"/>
    </w:rPr>
  </w:style>
  <w:style w:type="paragraph" w:styleId="ListParagraph">
    <w:name w:val="List Paragraph"/>
    <w:basedOn w:val="Normal"/>
    <w:uiPriority w:val="34"/>
    <w:qFormat/>
    <w:rsid w:val="00F250CB"/>
    <w:pPr>
      <w:ind w:left="720"/>
      <w:contextualSpacing/>
    </w:pPr>
    <w:rPr>
      <w:rFonts w:ascii="Times" w:hAnsi="Times"/>
    </w:rPr>
  </w:style>
  <w:style w:type="paragraph" w:styleId="Header">
    <w:name w:val="header"/>
    <w:basedOn w:val="Normal"/>
    <w:link w:val="HeaderChar"/>
    <w:rsid w:val="00F250CB"/>
    <w:pPr>
      <w:tabs>
        <w:tab w:val="center" w:pos="4320"/>
        <w:tab w:val="right" w:pos="8640"/>
      </w:tabs>
    </w:pPr>
    <w:rPr>
      <w:rFonts w:ascii="Times" w:hAnsi="Times"/>
    </w:rPr>
  </w:style>
  <w:style w:type="character" w:customStyle="1" w:styleId="HeaderChar">
    <w:name w:val="Header Char"/>
    <w:basedOn w:val="DefaultParagraphFont"/>
    <w:link w:val="Header"/>
    <w:rsid w:val="00F250CB"/>
    <w:rPr>
      <w:rFonts w:ascii="Times" w:hAnsi="Times"/>
    </w:rPr>
  </w:style>
  <w:style w:type="paragraph" w:styleId="Footer">
    <w:name w:val="footer"/>
    <w:basedOn w:val="Normal"/>
    <w:link w:val="FooterChar"/>
    <w:rsid w:val="00F250CB"/>
    <w:pPr>
      <w:tabs>
        <w:tab w:val="center" w:pos="4320"/>
        <w:tab w:val="right" w:pos="8640"/>
      </w:tabs>
    </w:pPr>
    <w:rPr>
      <w:rFonts w:ascii="Times" w:hAnsi="Times"/>
    </w:rPr>
  </w:style>
  <w:style w:type="character" w:customStyle="1" w:styleId="FooterChar">
    <w:name w:val="Footer Char"/>
    <w:basedOn w:val="DefaultParagraphFont"/>
    <w:link w:val="Footer"/>
    <w:rsid w:val="00F250CB"/>
    <w:rPr>
      <w:rFonts w:ascii="Times" w:hAnsi="Times"/>
    </w:rPr>
  </w:style>
  <w:style w:type="character" w:styleId="PageNumber">
    <w:name w:val="page number"/>
    <w:basedOn w:val="DefaultParagraphFont"/>
    <w:rsid w:val="00F250CB"/>
  </w:style>
  <w:style w:type="character" w:styleId="Hyperlink">
    <w:name w:val="Hyperlink"/>
    <w:basedOn w:val="DefaultParagraphFont"/>
    <w:rsid w:val="00F250CB"/>
    <w:rPr>
      <w:color w:val="0000FF" w:themeColor="hyperlink"/>
      <w:u w:val="single"/>
    </w:rPr>
  </w:style>
  <w:style w:type="table" w:styleId="TableGrid">
    <w:name w:val="Table Grid"/>
    <w:basedOn w:val="TableNormal"/>
    <w:rsid w:val="00A8435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xapple-converted-space">
    <w:name w:val="x_apple-converted-space"/>
    <w:basedOn w:val="DefaultParagraphFont"/>
    <w:rsid w:val="00C0142A"/>
  </w:style>
  <w:style w:type="character" w:styleId="Emphasis">
    <w:name w:val="Emphasis"/>
    <w:basedOn w:val="DefaultParagraphFont"/>
    <w:uiPriority w:val="20"/>
    <w:qFormat/>
    <w:rsid w:val="00834436"/>
    <w:rPr>
      <w:i/>
      <w:iCs/>
    </w:rPr>
  </w:style>
  <w:style w:type="character" w:styleId="Strong">
    <w:name w:val="Strong"/>
    <w:basedOn w:val="DefaultParagraphFont"/>
    <w:uiPriority w:val="22"/>
    <w:qFormat/>
    <w:rsid w:val="00AC773E"/>
    <w:rPr>
      <w:b/>
      <w:bCs/>
    </w:rPr>
  </w:style>
  <w:style w:type="paragraph" w:styleId="Revision">
    <w:name w:val="Revision"/>
    <w:hidden/>
    <w:semiHidden/>
    <w:rsid w:val="008E0197"/>
    <w:rPr>
      <w:rFonts w:ascii="Times New Roman" w:hAnsi="Times New Roman"/>
    </w:rPr>
  </w:style>
  <w:style w:type="character" w:customStyle="1" w:styleId="Heading3Char">
    <w:name w:val="Heading 3 Char"/>
    <w:basedOn w:val="DefaultParagraphFont"/>
    <w:link w:val="Heading3"/>
    <w:uiPriority w:val="9"/>
    <w:rsid w:val="004F57B7"/>
    <w:rPr>
      <w:rFonts w:ascii="Times New Roman" w:eastAsia="Times New Roman" w:hAnsi="Times New Roman" w:cs="Times New Roman"/>
      <w:b/>
      <w:bCs/>
      <w:sz w:val="27"/>
      <w:szCs w:val="27"/>
    </w:rPr>
  </w:style>
  <w:style w:type="character" w:customStyle="1" w:styleId="mw-headline">
    <w:name w:val="mw-headline"/>
    <w:basedOn w:val="DefaultParagraphFont"/>
    <w:rsid w:val="004F57B7"/>
  </w:style>
  <w:style w:type="paragraph" w:customStyle="1" w:styleId="Default">
    <w:name w:val="Default"/>
    <w:rsid w:val="005D5D5F"/>
    <w:pPr>
      <w:widowControl w:val="0"/>
      <w:autoSpaceDE w:val="0"/>
      <w:autoSpaceDN w:val="0"/>
      <w:adjustRightInd w:val="0"/>
    </w:pPr>
    <w:rPr>
      <w:rFonts w:ascii="Code" w:hAnsi="Code" w:cs="Code"/>
      <w:color w:val="000000"/>
    </w:rPr>
  </w:style>
</w:styles>
</file>

<file path=word/webSettings.xml><?xml version="1.0" encoding="utf-8"?>
<w:webSettings xmlns:r="http://schemas.openxmlformats.org/officeDocument/2006/relationships" xmlns:w="http://schemas.openxmlformats.org/wordprocessingml/2006/main">
  <w:divs>
    <w:div w:id="117113041">
      <w:bodyDiv w:val="1"/>
      <w:marLeft w:val="0"/>
      <w:marRight w:val="0"/>
      <w:marTop w:val="0"/>
      <w:marBottom w:val="0"/>
      <w:divBdr>
        <w:top w:val="none" w:sz="0" w:space="0" w:color="auto"/>
        <w:left w:val="none" w:sz="0" w:space="0" w:color="auto"/>
        <w:bottom w:val="none" w:sz="0" w:space="0" w:color="auto"/>
        <w:right w:val="none" w:sz="0" w:space="0" w:color="auto"/>
      </w:divBdr>
    </w:div>
    <w:div w:id="388312076">
      <w:bodyDiv w:val="1"/>
      <w:marLeft w:val="0"/>
      <w:marRight w:val="0"/>
      <w:marTop w:val="0"/>
      <w:marBottom w:val="0"/>
      <w:divBdr>
        <w:top w:val="none" w:sz="0" w:space="0" w:color="auto"/>
        <w:left w:val="none" w:sz="0" w:space="0" w:color="auto"/>
        <w:bottom w:val="none" w:sz="0" w:space="0" w:color="auto"/>
        <w:right w:val="none" w:sz="0" w:space="0" w:color="auto"/>
      </w:divBdr>
    </w:div>
    <w:div w:id="721371759">
      <w:bodyDiv w:val="1"/>
      <w:marLeft w:val="0"/>
      <w:marRight w:val="0"/>
      <w:marTop w:val="0"/>
      <w:marBottom w:val="0"/>
      <w:divBdr>
        <w:top w:val="none" w:sz="0" w:space="0" w:color="auto"/>
        <w:left w:val="none" w:sz="0" w:space="0" w:color="auto"/>
        <w:bottom w:val="none" w:sz="0" w:space="0" w:color="auto"/>
        <w:right w:val="none" w:sz="0" w:space="0" w:color="auto"/>
      </w:divBdr>
      <w:divsChild>
        <w:div w:id="747725538">
          <w:marLeft w:val="0"/>
          <w:marRight w:val="0"/>
          <w:marTop w:val="0"/>
          <w:marBottom w:val="0"/>
          <w:divBdr>
            <w:top w:val="none" w:sz="0" w:space="0" w:color="auto"/>
            <w:left w:val="none" w:sz="0" w:space="0" w:color="auto"/>
            <w:bottom w:val="none" w:sz="0" w:space="0" w:color="auto"/>
            <w:right w:val="none" w:sz="0" w:space="0" w:color="auto"/>
          </w:divBdr>
          <w:divsChild>
            <w:div w:id="166360320">
              <w:marLeft w:val="0"/>
              <w:marRight w:val="0"/>
              <w:marTop w:val="0"/>
              <w:marBottom w:val="0"/>
              <w:divBdr>
                <w:top w:val="none" w:sz="0" w:space="0" w:color="auto"/>
                <w:left w:val="none" w:sz="0" w:space="0" w:color="auto"/>
                <w:bottom w:val="none" w:sz="0" w:space="0" w:color="auto"/>
                <w:right w:val="none" w:sz="0" w:space="0" w:color="auto"/>
              </w:divBdr>
            </w:div>
            <w:div w:id="302665741">
              <w:marLeft w:val="0"/>
              <w:marRight w:val="0"/>
              <w:marTop w:val="0"/>
              <w:marBottom w:val="0"/>
              <w:divBdr>
                <w:top w:val="none" w:sz="0" w:space="0" w:color="auto"/>
                <w:left w:val="none" w:sz="0" w:space="0" w:color="auto"/>
                <w:bottom w:val="none" w:sz="0" w:space="0" w:color="auto"/>
                <w:right w:val="none" w:sz="0" w:space="0" w:color="auto"/>
              </w:divBdr>
            </w:div>
            <w:div w:id="551385752">
              <w:marLeft w:val="0"/>
              <w:marRight w:val="0"/>
              <w:marTop w:val="0"/>
              <w:marBottom w:val="0"/>
              <w:divBdr>
                <w:top w:val="none" w:sz="0" w:space="0" w:color="auto"/>
                <w:left w:val="none" w:sz="0" w:space="0" w:color="auto"/>
                <w:bottom w:val="none" w:sz="0" w:space="0" w:color="auto"/>
                <w:right w:val="none" w:sz="0" w:space="0" w:color="auto"/>
              </w:divBdr>
            </w:div>
            <w:div w:id="1080181256">
              <w:marLeft w:val="0"/>
              <w:marRight w:val="0"/>
              <w:marTop w:val="0"/>
              <w:marBottom w:val="0"/>
              <w:divBdr>
                <w:top w:val="none" w:sz="0" w:space="0" w:color="auto"/>
                <w:left w:val="none" w:sz="0" w:space="0" w:color="auto"/>
                <w:bottom w:val="none" w:sz="0" w:space="0" w:color="auto"/>
                <w:right w:val="none" w:sz="0" w:space="0" w:color="auto"/>
              </w:divBdr>
            </w:div>
            <w:div w:id="1165632975">
              <w:marLeft w:val="0"/>
              <w:marRight w:val="0"/>
              <w:marTop w:val="0"/>
              <w:marBottom w:val="0"/>
              <w:divBdr>
                <w:top w:val="none" w:sz="0" w:space="0" w:color="auto"/>
                <w:left w:val="none" w:sz="0" w:space="0" w:color="auto"/>
                <w:bottom w:val="none" w:sz="0" w:space="0" w:color="auto"/>
                <w:right w:val="none" w:sz="0" w:space="0" w:color="auto"/>
              </w:divBdr>
            </w:div>
          </w:divsChild>
        </w:div>
        <w:div w:id="1521237884">
          <w:marLeft w:val="0"/>
          <w:marRight w:val="0"/>
          <w:marTop w:val="0"/>
          <w:marBottom w:val="0"/>
          <w:divBdr>
            <w:top w:val="none" w:sz="0" w:space="0" w:color="auto"/>
            <w:left w:val="none" w:sz="0" w:space="0" w:color="auto"/>
            <w:bottom w:val="none" w:sz="0" w:space="0" w:color="auto"/>
            <w:right w:val="none" w:sz="0" w:space="0" w:color="auto"/>
          </w:divBdr>
        </w:div>
      </w:divsChild>
    </w:div>
    <w:div w:id="788931830">
      <w:bodyDiv w:val="1"/>
      <w:marLeft w:val="0"/>
      <w:marRight w:val="0"/>
      <w:marTop w:val="0"/>
      <w:marBottom w:val="0"/>
      <w:divBdr>
        <w:top w:val="none" w:sz="0" w:space="0" w:color="auto"/>
        <w:left w:val="none" w:sz="0" w:space="0" w:color="auto"/>
        <w:bottom w:val="none" w:sz="0" w:space="0" w:color="auto"/>
        <w:right w:val="none" w:sz="0" w:space="0" w:color="auto"/>
      </w:divBdr>
    </w:div>
    <w:div w:id="1065107187">
      <w:bodyDiv w:val="1"/>
      <w:marLeft w:val="0"/>
      <w:marRight w:val="0"/>
      <w:marTop w:val="0"/>
      <w:marBottom w:val="0"/>
      <w:divBdr>
        <w:top w:val="none" w:sz="0" w:space="0" w:color="auto"/>
        <w:left w:val="none" w:sz="0" w:space="0" w:color="auto"/>
        <w:bottom w:val="none" w:sz="0" w:space="0" w:color="auto"/>
        <w:right w:val="none" w:sz="0" w:space="0" w:color="auto"/>
      </w:divBdr>
    </w:div>
    <w:div w:id="1546061421">
      <w:bodyDiv w:val="1"/>
      <w:marLeft w:val="0"/>
      <w:marRight w:val="0"/>
      <w:marTop w:val="0"/>
      <w:marBottom w:val="0"/>
      <w:divBdr>
        <w:top w:val="none" w:sz="0" w:space="0" w:color="auto"/>
        <w:left w:val="none" w:sz="0" w:space="0" w:color="auto"/>
        <w:bottom w:val="none" w:sz="0" w:space="0" w:color="auto"/>
        <w:right w:val="none" w:sz="0" w:space="0" w:color="auto"/>
      </w:divBdr>
    </w:div>
    <w:div w:id="1628854562">
      <w:bodyDiv w:val="1"/>
      <w:marLeft w:val="0"/>
      <w:marRight w:val="0"/>
      <w:marTop w:val="0"/>
      <w:marBottom w:val="0"/>
      <w:divBdr>
        <w:top w:val="none" w:sz="0" w:space="0" w:color="auto"/>
        <w:left w:val="none" w:sz="0" w:space="0" w:color="auto"/>
        <w:bottom w:val="none" w:sz="0" w:space="0" w:color="auto"/>
        <w:right w:val="none" w:sz="0" w:space="0" w:color="auto"/>
      </w:divBdr>
    </w:div>
    <w:div w:id="1776905212">
      <w:bodyDiv w:val="1"/>
      <w:marLeft w:val="0"/>
      <w:marRight w:val="0"/>
      <w:marTop w:val="0"/>
      <w:marBottom w:val="0"/>
      <w:divBdr>
        <w:top w:val="none" w:sz="0" w:space="0" w:color="auto"/>
        <w:left w:val="none" w:sz="0" w:space="0" w:color="auto"/>
        <w:bottom w:val="none" w:sz="0" w:space="0" w:color="auto"/>
        <w:right w:val="none" w:sz="0" w:space="0" w:color="auto"/>
      </w:divBdr>
    </w:div>
    <w:div w:id="1871726474">
      <w:bodyDiv w:val="1"/>
      <w:marLeft w:val="0"/>
      <w:marRight w:val="0"/>
      <w:marTop w:val="0"/>
      <w:marBottom w:val="0"/>
      <w:divBdr>
        <w:top w:val="none" w:sz="0" w:space="0" w:color="auto"/>
        <w:left w:val="none" w:sz="0" w:space="0" w:color="auto"/>
        <w:bottom w:val="none" w:sz="0" w:space="0" w:color="auto"/>
        <w:right w:val="none" w:sz="0" w:space="0" w:color="auto"/>
      </w:divBdr>
    </w:div>
    <w:div w:id="1898200161">
      <w:bodyDiv w:val="1"/>
      <w:marLeft w:val="0"/>
      <w:marRight w:val="0"/>
      <w:marTop w:val="0"/>
      <w:marBottom w:val="0"/>
      <w:divBdr>
        <w:top w:val="none" w:sz="0" w:space="0" w:color="auto"/>
        <w:left w:val="none" w:sz="0" w:space="0" w:color="auto"/>
        <w:bottom w:val="none" w:sz="0" w:space="0" w:color="auto"/>
        <w:right w:val="none" w:sz="0" w:space="0" w:color="auto"/>
      </w:divBdr>
    </w:div>
    <w:div w:id="20406667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1" Type="http://schemas.openxmlformats.org/officeDocument/2006/relationships/hyperlink" Target="http://en.wikipedia.org/wiki/Adaptive_value" TargetMode="External"/><Relationship Id="rId12" Type="http://schemas.openxmlformats.org/officeDocument/2006/relationships/hyperlink" Target="http://en.wikipedia.org/wiki/Stochastic" TargetMode="External"/><Relationship Id="rId13" Type="http://schemas.openxmlformats.org/officeDocument/2006/relationships/hyperlink" Target="http://en.wikipedia.org/wiki/Demographic" TargetMode="External"/><Relationship Id="rId14" Type="http://schemas.openxmlformats.org/officeDocument/2006/relationships/hyperlink" Target="http://en.wikipedia.org/wiki/Biological_dispersal" TargetMode="External"/><Relationship Id="rId1" Type="http://schemas.openxmlformats.org/officeDocument/2006/relationships/hyperlink" Target="http://en.wikipedia.org/wiki/Frederic_Clements" TargetMode="External"/><Relationship Id="rId2" Type="http://schemas.openxmlformats.org/officeDocument/2006/relationships/hyperlink" Target="http://en.wikipedia.org/wiki/Holistic_community" TargetMode="External"/><Relationship Id="rId3" Type="http://schemas.openxmlformats.org/officeDocument/2006/relationships/hyperlink" Target="http://en.wikipedia.org/wiki/Superorganism" TargetMode="External"/><Relationship Id="rId4" Type="http://schemas.openxmlformats.org/officeDocument/2006/relationships/hyperlink" Target="http://en.wikipedia.org/wiki/Henry_A._Gleason_%28botanist%29" TargetMode="External"/><Relationship Id="rId5" Type="http://schemas.openxmlformats.org/officeDocument/2006/relationships/hyperlink" Target="http://en.wikipedia.org/wiki/Ecological_niche" TargetMode="External"/><Relationship Id="rId6" Type="http://schemas.openxmlformats.org/officeDocument/2006/relationships/hyperlink" Target="http://en.wikipedia.org/wiki/Community_%28ecology%29" TargetMode="External"/><Relationship Id="rId7" Type="http://schemas.openxmlformats.org/officeDocument/2006/relationships/hyperlink" Target="http://en.wikipedia.org/wiki/Community_%28ecology%29" TargetMode="External"/><Relationship Id="rId8" Type="http://schemas.openxmlformats.org/officeDocument/2006/relationships/hyperlink" Target="http://en.wikipedia.org/wiki/Unified_neutral_theory_of_biodiversity" TargetMode="External"/><Relationship Id="rId9" Type="http://schemas.openxmlformats.org/officeDocument/2006/relationships/hyperlink" Target="http://en.wikipedia.org/wiki/Metacommunity" TargetMode="External"/><Relationship Id="rId10" Type="http://schemas.openxmlformats.org/officeDocument/2006/relationships/hyperlink" Target="http://en.wikipedia.org/wiki/Stephen_P._Hubbell" TargetMode="External"/></Relationships>
</file>

<file path=word/_rels/document.xml.rels><?xml version="1.0" encoding="UTF-8" standalone="yes"?>
<Relationships xmlns="http://schemas.openxmlformats.org/package/2006/relationships"><Relationship Id="rId9" Type="http://schemas.openxmlformats.org/officeDocument/2006/relationships/hyperlink" Target="http://www.sciencemag.org/content/317/5844/1561.abstract" TargetMode="External"/><Relationship Id="rId20" Type="http://schemas.openxmlformats.org/officeDocument/2006/relationships/image" Target="media/image3.pdf"/><Relationship Id="rId21" Type="http://schemas.openxmlformats.org/officeDocument/2006/relationships/image" Target="media/image6.png"/><Relationship Id="rId22" Type="http://schemas.openxmlformats.org/officeDocument/2006/relationships/printerSettings" Target="printerSettings/printerSettings4.bin"/><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commentsExtended" Target="commentsExtended.xml"/><Relationship Id="rId26" Type="http://schemas.microsoft.com/office/2011/relationships/people" Target="people.xml"/><Relationship Id="rId10" Type="http://schemas.openxmlformats.org/officeDocument/2006/relationships/hyperlink" Target="http://apps.webofknowledge.com/full_record.do?product=WOS&amp;search_mode=GeneralSearch&amp;qid=2&amp;SID=1BzZ77qIRykkP4SlyXY&amp;page=1&amp;doc=8"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printerSettings" Target="printerSettings/printerSettings1.bin"/><Relationship Id="rId14" Type="http://schemas.openxmlformats.org/officeDocument/2006/relationships/printerSettings" Target="printerSettings/printerSettings2.bin"/><Relationship Id="rId15" Type="http://schemas.openxmlformats.org/officeDocument/2006/relationships/image" Target="media/image1.pdf"/><Relationship Id="rId16" Type="http://schemas.openxmlformats.org/officeDocument/2006/relationships/image" Target="media/image2.png"/><Relationship Id="rId17" Type="http://schemas.openxmlformats.org/officeDocument/2006/relationships/image" Target="media/image2.pdf"/><Relationship Id="rId18" Type="http://schemas.openxmlformats.org/officeDocument/2006/relationships/image" Target="media/image4.png"/><Relationship Id="rId19" Type="http://schemas.openxmlformats.org/officeDocument/2006/relationships/printerSettings" Target="printerSettings/printerSettings3.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F231B-960C-0C4C-8B6B-5AC37C4A5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28</Pages>
  <Words>6081</Words>
  <Characters>34665</Characters>
  <Application>Microsoft Macintosh Word</Application>
  <DocSecurity>0</DocSecurity>
  <Lines>288</Lines>
  <Paragraphs>69</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42571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 Whitham</dc:creator>
  <cp:keywords/>
  <cp:lastModifiedBy>Louis J. Lamit</cp:lastModifiedBy>
  <cp:revision>30</cp:revision>
  <cp:lastPrinted>2014-06-12T19:04:00Z</cp:lastPrinted>
  <dcterms:created xsi:type="dcterms:W3CDTF">2014-07-15T23:39:00Z</dcterms:created>
  <dcterms:modified xsi:type="dcterms:W3CDTF">2014-07-16T01:34:00Z</dcterms:modified>
</cp:coreProperties>
</file>